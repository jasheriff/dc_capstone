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80678659"/>
        <w:docPartObj>
          <w:docPartGallery w:val="Cover Pages"/>
          <w:docPartUnique/>
        </w:docPartObj>
      </w:sdtPr>
      <w:sdtEndPr>
        <w:rPr>
          <w:rFonts w:ascii="Arial" w:hAnsi="Arial" w:cs="Arial"/>
          <w:color w:val="000000" w:themeColor="text1"/>
        </w:rPr>
      </w:sdtEndPr>
      <w:sdtContent>
        <w:p w14:paraId="46E56E71" w14:textId="5E70FDE8" w:rsidR="00BE7793" w:rsidRDefault="00BE7793">
          <w:r>
            <w:rPr>
              <w:noProof/>
            </w:rPr>
            <mc:AlternateContent>
              <mc:Choice Requires="wps">
                <w:drawing>
                  <wp:anchor distT="0" distB="0" distL="114300" distR="114300" simplePos="0" relativeHeight="251661312" behindDoc="0" locked="0" layoutInCell="1" allowOverlap="1" wp14:anchorId="6ACAD1C5" wp14:editId="01DE61EA">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text/>
                                </w:sdtPr>
                                <w:sdtContent>
                                  <w:p w14:paraId="7F18FA43" w14:textId="7731AEEE" w:rsidR="00312F4F" w:rsidRDefault="00312F4F">
                                    <w:pPr>
                                      <w:pStyle w:val="NoSpacing"/>
                                      <w:spacing w:after="480"/>
                                      <w:rPr>
                                        <w:i/>
                                        <w:color w:val="262626" w:themeColor="text1" w:themeTint="D9"/>
                                        <w:sz w:val="32"/>
                                        <w:szCs w:val="32"/>
                                      </w:rPr>
                                    </w:pPr>
                                    <w:r>
                                      <w:rPr>
                                        <w:i/>
                                        <w:color w:val="262626" w:themeColor="text1" w:themeTint="D9"/>
                                        <w:sz w:val="32"/>
                                        <w:szCs w:val="32"/>
                                      </w:rPr>
                                      <w:t>Julia Sheriff</w:t>
                                    </w:r>
                                  </w:p>
                                </w:sdtContent>
                              </w:sdt>
                              <w:p w14:paraId="7C45EB87" w14:textId="02707CC7" w:rsidR="00312F4F" w:rsidRDefault="00312F4F">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text/>
                                  </w:sdtPr>
                                  <w:sdtContent>
                                    <w:r>
                                      <w:rPr>
                                        <w:i/>
                                        <w:color w:val="262626" w:themeColor="text1" w:themeTint="D9"/>
                                        <w:sz w:val="26"/>
                                        <w:szCs w:val="26"/>
                                      </w:rPr>
                                      <w:t>Springboard</w:t>
                                    </w:r>
                                  </w:sdtContent>
                                </w:sdt>
                                <w:r>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text/>
                                  </w:sdtPr>
                                  <w:sdtContent>
                                    <w:r>
                                      <w:rPr>
                                        <w:i/>
                                        <w:color w:val="262626" w:themeColor="text1" w:themeTint="D9"/>
                                        <w:sz w:val="26"/>
                                        <w:szCs w:val="26"/>
                                      </w:rPr>
                                      <w:t>Data Science Career Track</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text/>
                          </w:sdtPr>
                          <w:sdtContent>
                            <w:p w14:paraId="7F18FA43" w14:textId="7731AEEE" w:rsidR="00312F4F" w:rsidRDefault="00312F4F">
                              <w:pPr>
                                <w:pStyle w:val="NoSpacing"/>
                                <w:spacing w:after="480"/>
                                <w:rPr>
                                  <w:i/>
                                  <w:color w:val="262626" w:themeColor="text1" w:themeTint="D9"/>
                                  <w:sz w:val="32"/>
                                  <w:szCs w:val="32"/>
                                </w:rPr>
                              </w:pPr>
                              <w:r>
                                <w:rPr>
                                  <w:i/>
                                  <w:color w:val="262626" w:themeColor="text1" w:themeTint="D9"/>
                                  <w:sz w:val="32"/>
                                  <w:szCs w:val="32"/>
                                </w:rPr>
                                <w:t>Julia Sheriff</w:t>
                              </w:r>
                            </w:p>
                          </w:sdtContent>
                        </w:sdt>
                        <w:p w14:paraId="7C45EB87" w14:textId="02707CC7" w:rsidR="00312F4F" w:rsidRDefault="00312F4F">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text/>
                            </w:sdtPr>
                            <w:sdtContent>
                              <w:r>
                                <w:rPr>
                                  <w:i/>
                                  <w:color w:val="262626" w:themeColor="text1" w:themeTint="D9"/>
                                  <w:sz w:val="26"/>
                                  <w:szCs w:val="26"/>
                                </w:rPr>
                                <w:t>Springboard</w:t>
                              </w:r>
                            </w:sdtContent>
                          </w:sdt>
                          <w:r>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text/>
                            </w:sdtPr>
                            <w:sdtContent>
                              <w:r>
                                <w:rPr>
                                  <w:i/>
                                  <w:color w:val="262626" w:themeColor="text1" w:themeTint="D9"/>
                                  <w:sz w:val="26"/>
                                  <w:szCs w:val="26"/>
                                </w:rPr>
                                <w:t>Data Science Career Track</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4B5EFE7C" wp14:editId="1655C8E6">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BCC6BF1"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Wb+AEAAEoEAAAOAAAAZHJzL2Uyb0RvYy54bWysVE2P2yAQvVfqf0DcG9vZphtZcfaQ1fbS&#10;j6jb/gAWQ4wEDAI2dv59B0ic3baXVr1gmJk3M+8xeHM3GU2OwgcFtqPNoqZEWA69soeO/vj+8G5N&#10;SYjM9kyDFR09iUDvtm/fbEbXiiUMoHvhCSaxoR1dR4cYXVtVgQ/CsLAAJyw6JXjDIh79oeo9GzG7&#10;0dWyrj9UI/jeeeAiBLTeFyfd5vxSCh6/ShlEJLqj2FvMq8/rU1qr7Ya1B8/coPi5DfYPXRimLBad&#10;U92zyMizV7+lMop7CCDjgoOpQErFReaAbJr6FzaPA3Mic0FxgptlCv8vLf9y3Hui+o7e3FJimcE7&#10;eoyeqcMQyQ6sRQXBE3SiUqMLLQJ2du/Pp+D2PtGepDfpi4TIlNU9zeqKKRJejBytzer9Tb3KyldX&#10;oPMhfhRgSNp0VCubiLOWHT+FiMUw9BKSzNqSsaPL9ep2lcMCaNU/KK2TMw+P2GlPjgyvPU5NjtHP&#10;5jP0xbZe1fX58tGMI1LMzcWM5eYsufiLAujTFo1JjcI/7+JJi9LaNyFRUWRc6s6JSg3GubCxSXrm&#10;TBidYBKbn4F1IZUewZXHa+A5PkFFnvO/Ac+IXBlsnMFGWfB/qp5ULC3LEn9RoPBOEjxBf8qTkaXB&#10;gc0Mz48rvYiX5wy//gK2PwEAAP//AwBQSwMEFAAGAAgAAAAhAF9FQqTdAAAABwEAAA8AAABkcnMv&#10;ZG93bnJldi54bWxMj8FOw0AMRO9I/MPKSFwQ3bQFRNNsqooKIXGCph/gZt0kbdYbZbdp+HsMF7iM&#10;bI08fpOtRteqgfrQeDYwnSSgiEtvG64M7IrX+2dQISJbbD2TgS8KsMqvrzJMrb/wJw3bWCkJ4ZCi&#10;gTrGLtU6lDU5DBPfEYt38L3DKGtfadvjRcJdq2dJ8qQdNiwfauzopabytD07AwUdP46L8vGumr5v&#10;ht1h/RZsMTfm9mbcLEXWS1CRxvh3AT8dhB9yAdv7M9ugWgPSJv6qeDLvDcwe5gnoPNP/+fNvAAAA&#10;//8DAFBLAQItABQABgAIAAAAIQC2gziS/gAAAOEBAAATAAAAAAAAAAAAAAAAAAAAAABbQ29udGVu&#10;dF9UeXBlc10ueG1sUEsBAi0AFAAGAAgAAAAhADj9If/WAAAAlAEAAAsAAAAAAAAAAAAAAAAALwEA&#10;AF9yZWxzLy5yZWxzUEsBAi0AFAAGAAgAAAAhAM/8ZZv4AQAASgQAAA4AAAAAAAAAAAAAAAAALgIA&#10;AGRycy9lMm9Eb2MueG1sUEsBAi0AFAAGAAgAAAAhAF9FQqTdAAAABwEAAA8AAAAAAAAAAAAAAAAA&#10;UgQAAGRycy9kb3ducmV2LnhtbFBLBQYAAAAABAAEAPMAAABcBQAAAAA=&#10;" strokecolor="#272727 [2749]" strokeweight="2.25pt">
                    <v:stroke joinstyle="miter"/>
                    <w10:wrap anchorx="page" anchory="page"/>
                  </v:line>
                </w:pict>
              </mc:Fallback>
            </mc:AlternateContent>
          </w:r>
        </w:p>
        <w:p w14:paraId="1802BAFA" w14:textId="2FC99F19" w:rsidR="00BE7793" w:rsidRDefault="00BE7793">
          <w:pPr>
            <w:rPr>
              <w:rFonts w:ascii="Arial" w:hAnsi="Arial" w:cs="Arial"/>
              <w:color w:val="000000" w:themeColor="text1"/>
            </w:rPr>
          </w:pPr>
          <w:r>
            <w:rPr>
              <w:noProof/>
            </w:rPr>
            <mc:AlternateContent>
              <mc:Choice Requires="wps">
                <w:drawing>
                  <wp:anchor distT="0" distB="0" distL="114300" distR="114300" simplePos="0" relativeHeight="251659264" behindDoc="0" locked="0" layoutInCell="1" allowOverlap="1" wp14:anchorId="7408CE9B" wp14:editId="75D0F5F3">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7374467" cy="2724785"/>
                    <wp:effectExtent l="0" t="0" r="4445" b="0"/>
                    <wp:wrapNone/>
                    <wp:docPr id="38" name="Text Box 38" title="Title and subtitle"/>
                    <wp:cNvGraphicFramePr/>
                    <a:graphic xmlns:a="http://schemas.openxmlformats.org/drawingml/2006/main">
                      <a:graphicData uri="http://schemas.microsoft.com/office/word/2010/wordprocessingShape">
                        <wps:wsp>
                          <wps:cNvSpPr txBox="1"/>
                          <wps:spPr>
                            <a:xfrm>
                              <a:off x="0" y="0"/>
                              <a:ext cx="7374467" cy="2724785"/>
                            </a:xfrm>
                            <a:prstGeom prst="rect">
                              <a:avLst/>
                            </a:prstGeom>
                            <a:noFill/>
                            <a:ln w="6350">
                              <a:noFill/>
                            </a:ln>
                          </wps:spPr>
                          <wps:txbx>
                            <w:txbxContent>
                              <w:sdt>
                                <w:sdtPr>
                                  <w:rPr>
                                    <w:rFonts w:asciiTheme="majorHAnsi" w:hAnsiTheme="majorHAnsi"/>
                                    <w:i/>
                                    <w:caps/>
                                    <w:color w:val="262626" w:themeColor="text1" w:themeTint="D9"/>
                                    <w:sz w:val="96"/>
                                    <w:szCs w:val="96"/>
                                  </w:rPr>
                                  <w:alias w:val="Title"/>
                                  <w:tag w:val=""/>
                                  <w:id w:val="1666976605"/>
                                  <w:dataBinding w:prefixMappings="xmlns:ns0='http://purl.org/dc/elements/1.1/' xmlns:ns1='http://schemas.openxmlformats.org/package/2006/metadata/core-properties' " w:xpath="/ns1:coreProperties[1]/ns0:title[1]" w:storeItemID="{6C3C8BC8-F283-45AE-878A-BAB7291924A1}"/>
                                  <w:text/>
                                </w:sdtPr>
                                <w:sdtContent>
                                  <w:p w14:paraId="684CD74A" w14:textId="7EB88016" w:rsidR="00312F4F" w:rsidRPr="00BE7793" w:rsidRDefault="00312F4F">
                                    <w:pPr>
                                      <w:pStyle w:val="NoSpacing"/>
                                      <w:spacing w:after="900"/>
                                      <w:rPr>
                                        <w:rFonts w:asciiTheme="majorHAnsi" w:hAnsiTheme="majorHAnsi"/>
                                        <w:i/>
                                        <w:caps/>
                                        <w:color w:val="262626" w:themeColor="text1" w:themeTint="D9"/>
                                        <w:sz w:val="96"/>
                                        <w:szCs w:val="96"/>
                                      </w:rPr>
                                    </w:pPr>
                                    <w:r w:rsidRPr="00BE7793">
                                      <w:rPr>
                                        <w:rFonts w:asciiTheme="majorHAnsi" w:hAnsiTheme="majorHAnsi"/>
                                        <w:i/>
                                        <w:caps/>
                                        <w:color w:val="262626" w:themeColor="text1" w:themeTint="D9"/>
                                        <w:sz w:val="96"/>
                                        <w:szCs w:val="96"/>
                                      </w:rPr>
                                      <w:t>capstone Project 1</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text/>
                                </w:sdtPr>
                                <w:sdtEndPr>
                                  <w:rPr>
                                    <w:i/>
                                  </w:rPr>
                                </w:sdtEndPr>
                                <w:sdtContent>
                                  <w:p w14:paraId="66EC3082" w14:textId="4F761507" w:rsidR="00312F4F" w:rsidRDefault="00312F4F">
                                    <w:pPr>
                                      <w:pStyle w:val="NoSpacing"/>
                                      <w:rPr>
                                        <w:i/>
                                        <w:color w:val="262626" w:themeColor="text1" w:themeTint="D9"/>
                                        <w:sz w:val="36"/>
                                        <w:szCs w:val="36"/>
                                      </w:rPr>
                                    </w:pPr>
                                    <w:r>
                                      <w:rPr>
                                        <w:color w:val="262626" w:themeColor="text1" w:themeTint="D9"/>
                                        <w:sz w:val="36"/>
                                        <w:szCs w:val="36"/>
                                      </w:rPr>
                                      <w:t>PREDICTIVE MODELING OF D.C. RESIDENTIAL HOUSING PRICES</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8" o:spid="_x0000_s1027" type="#_x0000_t202" alt="Title: Title and subtitle" style="position:absolute;margin-left:0;margin-top:0;width:580.65pt;height:214.55pt;z-index:251659264;visibility:visible;mso-wrap-style:square;mso-width-percent:0;mso-height-percent:0;mso-top-percent:150;mso-wrap-distance-left:9pt;mso-wrap-distance-top:0;mso-wrap-distance-right:9pt;mso-wrap-distance-bottom:0;mso-position-horizontal:left;mso-position-horizontal-relative:page;mso-position-vertical-relative:page;mso-width-percent: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7pSz8CAAB0BAAADgAAAGRycy9lMm9Eb2MueG1srFRLb9swDL4P2H8QdF+ctwMjTpG1yDCgaAsk&#10;Q8+KLMUCZFGTlNjZrx8lJ2nR7TTsIvMlUvw+0su7rtHkJJxXYEo6GgwpEYZDpcyhpD92my8LSnxg&#10;pmIajCjpWXh6t/r8adnaQoyhBl0JRzCJ8UVrS1qHYIss87wWDfMDsMKgU4JrWEDVHbLKsRazNzob&#10;D4fzrAVXWQdceI/Wh95JVym/lIKHZym9CESXFN8W0unSuY9ntlqy4uCYrRW/PIP9wysapgwWvaV6&#10;YIGRo1N/pGoUd+BBhgGHJgMpFRepB+xmNPzQzbZmVqReEBxvbzD5/5eWP51eHFFVSSfIlGENcrQT&#10;XSBfoSPRFFTQ0RY/BHkk/rhPtghda32BGbYWc4QOr+AIXO0ejRGRTromfrFXgn4k4XwDPhbiaMwn&#10;+XQ6zynh6Bvn42m+mMU82dt163z4JqAhUSipQ2YT4Oz06EMfeg2J1QxslNaJXW1IW9L5ZDZMF24e&#10;TK4N1ohN9I+NUuj2XcLj1sgeqjP256AfHm/5RuEbHpkPL8zhtGBLuAHhGQ+pAWvBRaKkBvfrb/YY&#10;jySil5IWp6+k/ueROUGJ/m6Q3tFoscjHcWCTOp0lxSUFrfv3VnNs7gHHe4SbZnkSMcQFfRWlg+YV&#10;12Qda6KLGY6VSxqu4n3oNwLXjIv1OgXheFoWHs3W8pg6Yhrx3XWvzNkLCQH5e4LrlLLiAxd9bM/G&#10;+hhAqkRURLnH9AI+jnai+rKGcXfe6ynq7Wex+g0AAP//AwBQSwMEFAAGAAgAAAAhAEm39ybcAAAA&#10;BgEAAA8AAABkcnMvZG93bnJldi54bWxMj0FrwkAQhe8F/8MyQm91k9jammYjIgiFnkx78TbJjklo&#10;djZkV4399V291MvA4z3e+yZbjaYTJxpca1lBPItAEFdWt1wr+P7aPr2BcB5ZY2eZFFzIwSqfPGSY&#10;anvmHZ0KX4tQwi5FBY33fSqlqxoy6Ga2Jw7ewQ4GfZBDLfWA51BuOplE0UIabDksNNjTpqHqpzga&#10;BS9J8rveoPzYz/fj9vVSfEo2pVKP03H9DsLT6P/DcMUP6JAHptIeWTvRKQiP+Nu9evEinoMoFTwn&#10;yxhknsl7/PwPAAD//wMAUEsBAi0AFAAGAAgAAAAhAOSZw8D7AAAA4QEAABMAAAAAAAAAAAAAAAAA&#10;AAAAAFtDb250ZW50X1R5cGVzXS54bWxQSwECLQAUAAYACAAAACEAI7Jq4dcAAACUAQAACwAAAAAA&#10;AAAAAAAAAAAsAQAAX3JlbHMvLnJlbHNQSwECLQAUAAYACAAAACEAZg7pSz8CAAB0BAAADgAAAAAA&#10;AAAAAAAAAAAsAgAAZHJzL2Uyb0RvYy54bWxQSwECLQAUAAYACAAAACEASbf3JtwAAAAGAQAADwAA&#10;AAAAAAAAAAAAAACXBAAAZHJzL2Rvd25yZXYueG1sUEsFBgAAAAAEAAQA8wAAAKAFAAAAAA==&#10;" filled="f" stroked="f" strokeweight=".5pt">
                    <v:textbox inset="93.6pt,,0">
                      <w:txbxContent>
                        <w:sdt>
                          <w:sdtPr>
                            <w:rPr>
                              <w:rFonts w:asciiTheme="majorHAnsi" w:hAnsiTheme="majorHAnsi"/>
                              <w:i/>
                              <w:caps/>
                              <w:color w:val="262626" w:themeColor="text1" w:themeTint="D9"/>
                              <w:sz w:val="96"/>
                              <w:szCs w:val="96"/>
                            </w:rPr>
                            <w:alias w:val="Title"/>
                            <w:tag w:val=""/>
                            <w:id w:val="1666976605"/>
                            <w:dataBinding w:prefixMappings="xmlns:ns0='http://purl.org/dc/elements/1.1/' xmlns:ns1='http://schemas.openxmlformats.org/package/2006/metadata/core-properties' " w:xpath="/ns1:coreProperties[1]/ns0:title[1]" w:storeItemID="{6C3C8BC8-F283-45AE-878A-BAB7291924A1}"/>
                            <w:text/>
                          </w:sdtPr>
                          <w:sdtContent>
                            <w:p w14:paraId="684CD74A" w14:textId="7EB88016" w:rsidR="00312F4F" w:rsidRPr="00BE7793" w:rsidRDefault="00312F4F">
                              <w:pPr>
                                <w:pStyle w:val="NoSpacing"/>
                                <w:spacing w:after="900"/>
                                <w:rPr>
                                  <w:rFonts w:asciiTheme="majorHAnsi" w:hAnsiTheme="majorHAnsi"/>
                                  <w:i/>
                                  <w:caps/>
                                  <w:color w:val="262626" w:themeColor="text1" w:themeTint="D9"/>
                                  <w:sz w:val="96"/>
                                  <w:szCs w:val="96"/>
                                </w:rPr>
                              </w:pPr>
                              <w:r w:rsidRPr="00BE7793">
                                <w:rPr>
                                  <w:rFonts w:asciiTheme="majorHAnsi" w:hAnsiTheme="majorHAnsi"/>
                                  <w:i/>
                                  <w:caps/>
                                  <w:color w:val="262626" w:themeColor="text1" w:themeTint="D9"/>
                                  <w:sz w:val="96"/>
                                  <w:szCs w:val="96"/>
                                </w:rPr>
                                <w:t>capstone Project 1</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text/>
                          </w:sdtPr>
                          <w:sdtEndPr>
                            <w:rPr>
                              <w:i/>
                            </w:rPr>
                          </w:sdtEndPr>
                          <w:sdtContent>
                            <w:p w14:paraId="66EC3082" w14:textId="4F761507" w:rsidR="00312F4F" w:rsidRDefault="00312F4F">
                              <w:pPr>
                                <w:pStyle w:val="NoSpacing"/>
                                <w:rPr>
                                  <w:i/>
                                  <w:color w:val="262626" w:themeColor="text1" w:themeTint="D9"/>
                                  <w:sz w:val="36"/>
                                  <w:szCs w:val="36"/>
                                </w:rPr>
                              </w:pPr>
                              <w:r>
                                <w:rPr>
                                  <w:color w:val="262626" w:themeColor="text1" w:themeTint="D9"/>
                                  <w:sz w:val="36"/>
                                  <w:szCs w:val="36"/>
                                </w:rPr>
                                <w:t>PREDICTIVE MODELING OF D.C. RESIDENTIAL HOUSING PRICES</w:t>
                              </w:r>
                            </w:p>
                          </w:sdtContent>
                        </w:sdt>
                      </w:txbxContent>
                    </v:textbox>
                    <w10:wrap anchorx="page" anchory="page"/>
                  </v:shape>
                </w:pict>
              </mc:Fallback>
            </mc:AlternateContent>
          </w:r>
          <w:r>
            <w:rPr>
              <w:rFonts w:ascii="Arial" w:hAnsi="Arial" w:cs="Arial"/>
              <w:color w:val="000000" w:themeColor="text1"/>
            </w:rPr>
            <w:br w:type="page"/>
          </w:r>
        </w:p>
      </w:sdtContent>
    </w:sdt>
    <w:p w14:paraId="40650F3A" w14:textId="77777777" w:rsidR="00BE7793" w:rsidRPr="00E02DBE" w:rsidRDefault="00BE7793" w:rsidP="00BE7793">
      <w:pPr>
        <w:shd w:val="clear" w:color="auto" w:fill="FFFFFF"/>
        <w:spacing w:before="100" w:beforeAutospacing="1" w:after="100" w:afterAutospacing="1" w:line="360" w:lineRule="auto"/>
        <w:rPr>
          <w:rFonts w:ascii="Arial" w:hAnsi="Arial" w:cs="Arial"/>
          <w:color w:val="000000" w:themeColor="text1"/>
        </w:rPr>
      </w:pPr>
    </w:p>
    <w:p w14:paraId="3BCBD267" w14:textId="5C9CF604" w:rsidR="00BE7793" w:rsidRPr="000A4CA9" w:rsidRDefault="00F47B13" w:rsidP="000A4CA9">
      <w:pPr>
        <w:shd w:val="clear" w:color="auto" w:fill="FFFFFF"/>
        <w:spacing w:before="100" w:beforeAutospacing="1" w:after="100" w:afterAutospacing="1" w:line="360" w:lineRule="auto"/>
        <w:rPr>
          <w:rFonts w:ascii="Cambria" w:hAnsi="Cambria" w:cstheme="majorHAnsi"/>
          <w:b/>
          <w:color w:val="000000" w:themeColor="text1"/>
          <w:sz w:val="36"/>
          <w:szCs w:val="36"/>
        </w:rPr>
      </w:pPr>
      <w:r w:rsidRPr="000A4CA9">
        <w:rPr>
          <w:rFonts w:ascii="Cambria" w:hAnsi="Cambria" w:cstheme="majorHAnsi"/>
          <w:b/>
          <w:color w:val="000000" w:themeColor="text1"/>
          <w:sz w:val="36"/>
          <w:szCs w:val="36"/>
        </w:rPr>
        <w:t>1</w:t>
      </w:r>
      <w:r w:rsidR="00EE33DA" w:rsidRPr="000A4CA9">
        <w:rPr>
          <w:rFonts w:ascii="Cambria" w:hAnsi="Cambria" w:cstheme="majorHAnsi"/>
          <w:b/>
          <w:color w:val="000000" w:themeColor="text1"/>
          <w:sz w:val="36"/>
          <w:szCs w:val="36"/>
        </w:rPr>
        <w:t>.</w:t>
      </w:r>
      <w:r w:rsidRPr="000A4CA9">
        <w:rPr>
          <w:rFonts w:ascii="Cambria" w:hAnsi="Cambria" w:cstheme="majorHAnsi"/>
          <w:b/>
          <w:color w:val="000000" w:themeColor="text1"/>
          <w:sz w:val="36"/>
          <w:szCs w:val="36"/>
        </w:rPr>
        <w:t xml:space="preserve"> </w:t>
      </w:r>
      <w:r w:rsidR="00BE7793" w:rsidRPr="000A4CA9">
        <w:rPr>
          <w:rFonts w:ascii="Cambria" w:hAnsi="Cambria" w:cstheme="majorHAnsi"/>
          <w:b/>
          <w:color w:val="000000" w:themeColor="text1"/>
          <w:sz w:val="36"/>
          <w:szCs w:val="36"/>
        </w:rPr>
        <w:t>INTRODUCTION</w:t>
      </w:r>
    </w:p>
    <w:p w14:paraId="4215CB23" w14:textId="30EBAC11" w:rsidR="00292A33" w:rsidRDefault="00BE7793" w:rsidP="000A4CA9">
      <w:pPr>
        <w:shd w:val="clear" w:color="auto" w:fill="FFFFFF"/>
        <w:spacing w:before="100" w:beforeAutospacing="1" w:after="100" w:afterAutospacing="1" w:line="360" w:lineRule="auto"/>
        <w:rPr>
          <w:ins w:id="0" w:author="Julia Sheriff" w:date="2019-05-31T20:46:00Z"/>
          <w:rFonts w:ascii="Cambria" w:hAnsi="Cambria" w:cstheme="majorHAnsi"/>
          <w:b/>
          <w:bCs/>
          <w:color w:val="000000" w:themeColor="text1"/>
          <w:sz w:val="36"/>
          <w:szCs w:val="36"/>
        </w:rPr>
      </w:pPr>
      <w:r w:rsidRPr="000A4CA9">
        <w:rPr>
          <w:rFonts w:ascii="Cambria" w:hAnsi="Cambria" w:cstheme="majorHAnsi"/>
          <w:color w:val="000000" w:themeColor="text1"/>
        </w:rPr>
        <w:t xml:space="preserve">The purpose of this </w:t>
      </w:r>
      <w:ins w:id="1" w:author="A J Sanchez" w:date="2019-05-27T17:42:00Z">
        <w:r w:rsidR="00CC7A81">
          <w:rPr>
            <w:rFonts w:ascii="Cambria" w:hAnsi="Cambria" w:cstheme="majorHAnsi"/>
            <w:color w:val="000000" w:themeColor="text1"/>
          </w:rPr>
          <w:t>capstone project</w:t>
        </w:r>
        <w:r w:rsidR="00CC7A81" w:rsidRPr="000A4CA9">
          <w:rPr>
            <w:rFonts w:ascii="Cambria" w:hAnsi="Cambria" w:cstheme="majorHAnsi"/>
            <w:color w:val="000000" w:themeColor="text1"/>
          </w:rPr>
          <w:t xml:space="preserve"> </w:t>
        </w:r>
      </w:ins>
      <w:r w:rsidRPr="000A4CA9">
        <w:rPr>
          <w:rFonts w:ascii="Cambria" w:hAnsi="Cambria" w:cstheme="majorHAnsi"/>
          <w:color w:val="000000" w:themeColor="text1"/>
        </w:rPr>
        <w:t xml:space="preserve">is </w:t>
      </w:r>
      <w:r w:rsidR="00F47B13" w:rsidRPr="000A4CA9">
        <w:rPr>
          <w:rFonts w:ascii="Cambria" w:hAnsi="Cambria" w:cstheme="majorHAnsi"/>
          <w:color w:val="000000" w:themeColor="text1"/>
        </w:rPr>
        <w:t>to</w:t>
      </w:r>
      <w:r w:rsidRPr="000A4CA9">
        <w:rPr>
          <w:rFonts w:ascii="Cambria" w:hAnsi="Cambria" w:cstheme="majorHAnsi"/>
          <w:color w:val="000000" w:themeColor="text1"/>
        </w:rPr>
        <w:t xml:space="preserve"> use predictive modeling to determine </w:t>
      </w:r>
      <w:r w:rsidR="00F47B13" w:rsidRPr="000A4CA9">
        <w:rPr>
          <w:rFonts w:ascii="Cambria" w:hAnsi="Cambria" w:cstheme="majorHAnsi"/>
          <w:color w:val="000000" w:themeColor="text1"/>
        </w:rPr>
        <w:t>residential property values</w:t>
      </w:r>
      <w:r w:rsidRPr="000A4CA9">
        <w:rPr>
          <w:rFonts w:ascii="Cambria" w:hAnsi="Cambria" w:cstheme="majorHAnsi"/>
          <w:color w:val="000000" w:themeColor="text1"/>
        </w:rPr>
        <w:t xml:space="preserve"> </w:t>
      </w:r>
      <w:r w:rsidR="00F47B13" w:rsidRPr="000A4CA9">
        <w:rPr>
          <w:rFonts w:ascii="Cambria" w:hAnsi="Cambria" w:cstheme="majorHAnsi"/>
          <w:color w:val="000000" w:themeColor="text1"/>
        </w:rPr>
        <w:t xml:space="preserve">in Washington D.C. </w:t>
      </w:r>
      <w:r w:rsidRPr="000A4CA9">
        <w:rPr>
          <w:rFonts w:ascii="Cambria" w:hAnsi="Cambria" w:cstheme="majorHAnsi"/>
          <w:color w:val="000000" w:themeColor="text1"/>
        </w:rPr>
        <w:t xml:space="preserve">After acquiring the data and </w:t>
      </w:r>
      <w:ins w:id="2" w:author="A J Sanchez" w:date="2019-05-27T17:42:00Z">
        <w:r w:rsidR="00D62FAD">
          <w:rPr>
            <w:rFonts w:ascii="Cambria" w:hAnsi="Cambria" w:cstheme="majorHAnsi"/>
            <w:color w:val="000000" w:themeColor="text1"/>
          </w:rPr>
          <w:t>conducting</w:t>
        </w:r>
        <w:r w:rsidR="00D62FAD" w:rsidRPr="000A4CA9">
          <w:rPr>
            <w:rFonts w:ascii="Cambria" w:hAnsi="Cambria" w:cstheme="majorHAnsi"/>
            <w:color w:val="000000" w:themeColor="text1"/>
          </w:rPr>
          <w:t xml:space="preserve"> </w:t>
        </w:r>
      </w:ins>
      <w:r w:rsidRPr="000A4CA9">
        <w:rPr>
          <w:rFonts w:ascii="Cambria" w:hAnsi="Cambria" w:cstheme="majorHAnsi"/>
          <w:color w:val="000000" w:themeColor="text1"/>
        </w:rPr>
        <w:t>exploratory data analysis, I proceeded to use linear regression an</w:t>
      </w:r>
      <w:r w:rsidRPr="005A4B84">
        <w:rPr>
          <w:rFonts w:ascii="Cambria" w:hAnsi="Cambria" w:cstheme="majorHAnsi"/>
          <w:color w:val="000000" w:themeColor="text1"/>
        </w:rPr>
        <w:t xml:space="preserve">d random forest regression models to find the </w:t>
      </w:r>
      <w:ins w:id="3" w:author="A J Sanchez" w:date="2019-05-27T17:44:00Z">
        <w:r w:rsidR="00D62FAD" w:rsidRPr="005A4B84">
          <w:rPr>
            <w:rFonts w:ascii="Cambria" w:hAnsi="Cambria" w:cstheme="majorHAnsi"/>
            <w:color w:val="000000" w:themeColor="text1"/>
          </w:rPr>
          <w:t>top-</w:t>
        </w:r>
      </w:ins>
      <w:ins w:id="4" w:author="A J Sanchez" w:date="2019-05-27T17:43:00Z">
        <w:r w:rsidR="00D62FAD" w:rsidRPr="005A4B84">
          <w:rPr>
            <w:rFonts w:ascii="Cambria" w:hAnsi="Cambria" w:cstheme="majorHAnsi"/>
            <w:color w:val="000000" w:themeColor="text1"/>
          </w:rPr>
          <w:t>performing model</w:t>
        </w:r>
      </w:ins>
      <w:ins w:id="5" w:author="A J Sanchez" w:date="2019-05-27T17:44:00Z">
        <w:r w:rsidR="00D62FAD" w:rsidRPr="00FE1F16">
          <w:rPr>
            <w:rFonts w:ascii="Cambria" w:hAnsi="Cambria" w:cstheme="majorHAnsi"/>
            <w:color w:val="000000" w:themeColor="text1"/>
          </w:rPr>
          <w:t>,</w:t>
        </w:r>
      </w:ins>
      <w:r w:rsidRPr="00FE1F16">
        <w:rPr>
          <w:rFonts w:ascii="Cambria" w:hAnsi="Cambria" w:cstheme="majorHAnsi"/>
          <w:color w:val="000000" w:themeColor="text1"/>
        </w:rPr>
        <w:t xml:space="preserve"> </w:t>
      </w:r>
      <w:ins w:id="6" w:author="A J Sanchez" w:date="2019-05-27T17:44:00Z">
        <w:r w:rsidR="00D62FAD" w:rsidRPr="00FE1F16">
          <w:rPr>
            <w:rFonts w:ascii="Cambria" w:hAnsi="Cambria" w:cstheme="majorHAnsi"/>
            <w:color w:val="000000" w:themeColor="text1"/>
          </w:rPr>
          <w:t>which</w:t>
        </w:r>
      </w:ins>
      <w:r w:rsidR="00F47B13" w:rsidRPr="00FE1F16">
        <w:rPr>
          <w:rFonts w:ascii="Cambria" w:hAnsi="Cambria" w:cstheme="majorHAnsi"/>
          <w:color w:val="000000" w:themeColor="text1"/>
        </w:rPr>
        <w:t xml:space="preserve"> was a random forest </w:t>
      </w:r>
      <w:proofErr w:type="spellStart"/>
      <w:r w:rsidR="00F47B13" w:rsidRPr="00FE1F16">
        <w:rPr>
          <w:rFonts w:ascii="Cambria" w:hAnsi="Cambria" w:cstheme="majorHAnsi"/>
          <w:color w:val="000000" w:themeColor="text1"/>
        </w:rPr>
        <w:t>regressor</w:t>
      </w:r>
      <w:proofErr w:type="spellEnd"/>
      <w:ins w:id="7" w:author="Julia Sheriff" w:date="2019-06-01T00:02:00Z">
        <w:r w:rsidR="00770329" w:rsidRPr="00FE1F16">
          <w:rPr>
            <w:rFonts w:ascii="Cambria" w:hAnsi="Cambria" w:cstheme="majorHAnsi"/>
            <w:color w:val="000000" w:themeColor="text1"/>
          </w:rPr>
          <w:t xml:space="preserve">. </w:t>
        </w:r>
      </w:ins>
      <w:r w:rsidR="00F47B13" w:rsidRPr="005A4B84">
        <w:rPr>
          <w:rFonts w:ascii="Cambria" w:hAnsi="Cambria" w:cstheme="majorHAnsi"/>
          <w:color w:val="000000" w:themeColor="text1"/>
        </w:rPr>
        <w:t xml:space="preserve"> </w:t>
      </w:r>
      <w:ins w:id="8" w:author="Julia Sheriff" w:date="2019-06-01T00:02:00Z">
        <w:r w:rsidR="005A4B84" w:rsidRPr="005A4B84">
          <w:t>“80% of the percentage error</w:t>
        </w:r>
        <w:r w:rsidR="00770329" w:rsidRPr="005A4B84">
          <w:t xml:space="preserve">s show a maximum positive </w:t>
        </w:r>
      </w:ins>
      <w:ins w:id="9" w:author="Julia Sheriff" w:date="2019-06-05T15:50:00Z">
        <w:r w:rsidR="005A4B84" w:rsidRPr="005A4B84">
          <w:t>percentage error of 24</w:t>
        </w:r>
      </w:ins>
      <w:ins w:id="10" w:author="Julia Sheriff" w:date="2019-06-05T15:51:00Z">
        <w:r w:rsidR="005A4B84" w:rsidRPr="005A4B84">
          <w:t xml:space="preserve">% </w:t>
        </w:r>
      </w:ins>
      <w:ins w:id="11" w:author="Julia Sheriff" w:date="2019-06-01T00:02:00Z">
        <w:r w:rsidR="00770329" w:rsidRPr="005A4B84">
          <w:t xml:space="preserve">and a minimum negative </w:t>
        </w:r>
      </w:ins>
      <w:ins w:id="12" w:author="Julia Sheriff" w:date="2019-06-05T15:51:00Z">
        <w:r w:rsidR="005A4B84" w:rsidRPr="005A4B84">
          <w:t>percentage error of 20.27%</w:t>
        </w:r>
      </w:ins>
      <w:ins w:id="13" w:author="Julia Sheriff" w:date="2019-06-01T00:02:00Z">
        <w:r w:rsidR="00770329" w:rsidRPr="005A4B84">
          <w:t xml:space="preserve">, which measure excess and deficient worst-case scenarios for a price predicted by the best model.” </w:t>
        </w:r>
      </w:ins>
      <w:r w:rsidR="00F47B13" w:rsidRPr="005A4B84">
        <w:rPr>
          <w:rFonts w:ascii="Cambria" w:hAnsi="Cambria" w:cstheme="majorHAnsi"/>
          <w:color w:val="000000" w:themeColor="text1"/>
        </w:rPr>
        <w:t>A timeseries</w:t>
      </w:r>
      <w:r w:rsidR="00F47B13" w:rsidRPr="000A4CA9">
        <w:rPr>
          <w:rFonts w:ascii="Cambria" w:hAnsi="Cambria" w:cstheme="majorHAnsi"/>
          <w:color w:val="000000" w:themeColor="text1"/>
        </w:rPr>
        <w:t xml:space="preserve"> </w:t>
      </w:r>
      <w:r w:rsidR="00037BA6" w:rsidRPr="000A4CA9">
        <w:rPr>
          <w:rFonts w:ascii="Cambria" w:hAnsi="Cambria" w:cstheme="majorHAnsi"/>
          <w:color w:val="000000" w:themeColor="text1"/>
        </w:rPr>
        <w:t xml:space="preserve">model would be beneficial for </w:t>
      </w:r>
      <w:r w:rsidR="00BD2F53">
        <w:rPr>
          <w:rFonts w:ascii="Cambria" w:hAnsi="Cambria" w:cstheme="majorHAnsi"/>
          <w:color w:val="000000" w:themeColor="text1"/>
        </w:rPr>
        <w:t>improving precision and predicting future residential prices</w:t>
      </w:r>
      <w:r w:rsidR="00037BA6" w:rsidRPr="000A4CA9">
        <w:rPr>
          <w:rFonts w:ascii="Cambria" w:hAnsi="Cambria" w:cstheme="majorHAnsi"/>
          <w:color w:val="000000" w:themeColor="text1"/>
        </w:rPr>
        <w:t xml:space="preserve">. </w:t>
      </w:r>
    </w:p>
    <w:p w14:paraId="24FFAE9E" w14:textId="77777777" w:rsidR="00E849FE" w:rsidRDefault="00E849FE" w:rsidP="000A4CA9">
      <w:pPr>
        <w:shd w:val="clear" w:color="auto" w:fill="FFFFFF"/>
        <w:spacing w:before="100" w:beforeAutospacing="1" w:after="100" w:afterAutospacing="1" w:line="360" w:lineRule="auto"/>
        <w:rPr>
          <w:rFonts w:ascii="Cambria" w:hAnsi="Cambria" w:cstheme="majorHAnsi"/>
          <w:b/>
          <w:bCs/>
          <w:color w:val="000000" w:themeColor="text1"/>
          <w:sz w:val="36"/>
          <w:szCs w:val="36"/>
        </w:rPr>
      </w:pPr>
    </w:p>
    <w:p w14:paraId="12143A14" w14:textId="322733EC" w:rsidR="00F47B13" w:rsidRPr="000A4CA9" w:rsidRDefault="00F47B13" w:rsidP="000A4CA9">
      <w:pPr>
        <w:shd w:val="clear" w:color="auto" w:fill="FFFFFF"/>
        <w:spacing w:before="100" w:beforeAutospacing="1" w:after="100" w:afterAutospacing="1" w:line="360" w:lineRule="auto"/>
        <w:rPr>
          <w:rFonts w:ascii="Cambria" w:hAnsi="Cambria" w:cstheme="majorHAnsi"/>
          <w:b/>
          <w:bCs/>
          <w:color w:val="000000" w:themeColor="text1"/>
          <w:sz w:val="36"/>
          <w:szCs w:val="36"/>
        </w:rPr>
      </w:pPr>
      <w:r w:rsidRPr="000A4CA9">
        <w:rPr>
          <w:rFonts w:ascii="Cambria" w:hAnsi="Cambria" w:cstheme="majorHAnsi"/>
          <w:b/>
          <w:bCs/>
          <w:color w:val="000000" w:themeColor="text1"/>
          <w:sz w:val="36"/>
          <w:szCs w:val="36"/>
        </w:rPr>
        <w:t>2</w:t>
      </w:r>
      <w:r w:rsidR="00EE33DA" w:rsidRPr="000A4CA9">
        <w:rPr>
          <w:rFonts w:ascii="Cambria" w:hAnsi="Cambria" w:cstheme="majorHAnsi"/>
          <w:b/>
          <w:bCs/>
          <w:color w:val="000000" w:themeColor="text1"/>
          <w:sz w:val="36"/>
          <w:szCs w:val="36"/>
        </w:rPr>
        <w:t>.</w:t>
      </w:r>
      <w:r w:rsidRPr="000A4CA9">
        <w:rPr>
          <w:rFonts w:ascii="Cambria" w:hAnsi="Cambria" w:cstheme="majorHAnsi"/>
          <w:b/>
          <w:bCs/>
          <w:color w:val="000000" w:themeColor="text1"/>
          <w:sz w:val="36"/>
          <w:szCs w:val="36"/>
        </w:rPr>
        <w:t xml:space="preserve"> APPROACH</w:t>
      </w:r>
    </w:p>
    <w:p w14:paraId="398B11D5" w14:textId="647D7122" w:rsidR="00F47B13" w:rsidRPr="00D434D6" w:rsidRDefault="00F47B13" w:rsidP="000A4CA9">
      <w:pPr>
        <w:shd w:val="clear" w:color="auto" w:fill="FFFFFF"/>
        <w:spacing w:before="100" w:beforeAutospacing="1" w:after="100" w:afterAutospacing="1" w:line="360" w:lineRule="auto"/>
        <w:rPr>
          <w:rFonts w:ascii="Cambria" w:hAnsi="Cambria" w:cstheme="majorHAnsi"/>
          <w:b/>
          <w:bCs/>
          <w:color w:val="000000" w:themeColor="text1"/>
          <w:sz w:val="32"/>
          <w:szCs w:val="32"/>
        </w:rPr>
      </w:pPr>
      <w:r w:rsidRPr="00D434D6">
        <w:rPr>
          <w:rFonts w:ascii="Cambria" w:hAnsi="Cambria" w:cstheme="majorHAnsi"/>
          <w:b/>
          <w:bCs/>
          <w:color w:val="000000" w:themeColor="text1"/>
          <w:sz w:val="32"/>
          <w:szCs w:val="32"/>
        </w:rPr>
        <w:t xml:space="preserve">2.1 DATA ACQUISITION AND WRANGLING </w:t>
      </w:r>
    </w:p>
    <w:p w14:paraId="0A48D949" w14:textId="77777777" w:rsidR="00037BA6" w:rsidRPr="000A4CA9" w:rsidRDefault="00BE7793" w:rsidP="000A4CA9">
      <w:pPr>
        <w:shd w:val="clear" w:color="auto" w:fill="FFFFFF"/>
        <w:spacing w:before="100" w:beforeAutospacing="1" w:after="100" w:afterAutospacing="1" w:line="360" w:lineRule="auto"/>
        <w:rPr>
          <w:rFonts w:ascii="Cambria" w:hAnsi="Cambria" w:cstheme="majorHAnsi"/>
          <w:color w:val="000000" w:themeColor="text1"/>
        </w:rPr>
      </w:pPr>
      <w:r w:rsidRPr="000A4CA9">
        <w:rPr>
          <w:rFonts w:ascii="Cambria" w:hAnsi="Cambria" w:cstheme="majorHAnsi"/>
          <w:color w:val="000000" w:themeColor="text1"/>
        </w:rPr>
        <w:t xml:space="preserve">The data is from a Kaggle competition, “D. C. Residential Properties”, provided by Open Data DC at </w:t>
      </w:r>
      <w:hyperlink r:id="rId9" w:history="1">
        <w:r w:rsidRPr="000A4CA9">
          <w:rPr>
            <w:rStyle w:val="Hyperlink"/>
            <w:rFonts w:ascii="Cambria" w:hAnsi="Cambria" w:cstheme="majorHAnsi"/>
            <w:color w:val="000000" w:themeColor="text1"/>
          </w:rPr>
          <w:t>https://www.kaggle.com/christophercorrea/dc-residential-properties</w:t>
        </w:r>
      </w:hyperlink>
      <w:r w:rsidRPr="000A4CA9">
        <w:rPr>
          <w:rFonts w:ascii="Cambria" w:hAnsi="Cambria" w:cstheme="majorHAnsi"/>
          <w:color w:val="000000" w:themeColor="text1"/>
        </w:rPr>
        <w:t>.</w:t>
      </w:r>
    </w:p>
    <w:p w14:paraId="3EA06A3C" w14:textId="6B9E4DB1" w:rsidR="00037BA6" w:rsidRPr="000A4CA9" w:rsidRDefault="00037BA6" w:rsidP="000A4CA9">
      <w:pPr>
        <w:shd w:val="clear" w:color="auto" w:fill="FFFFFF"/>
        <w:spacing w:before="100" w:beforeAutospacing="1" w:after="100" w:afterAutospacing="1" w:line="360" w:lineRule="auto"/>
        <w:rPr>
          <w:rFonts w:ascii="Cambria" w:hAnsi="Cambria" w:cstheme="majorHAnsi"/>
          <w:color w:val="000000" w:themeColor="text1"/>
        </w:rPr>
      </w:pPr>
      <w:r w:rsidRPr="000A4CA9">
        <w:rPr>
          <w:rFonts w:ascii="Cambria" w:hAnsi="Cambria" w:cstheme="majorHAnsi"/>
          <w:color w:val="000000" w:themeColor="text1"/>
        </w:rPr>
        <w:t>I removed many columns due to redundancy or limitations inherent in the data:</w:t>
      </w:r>
    </w:p>
    <w:p w14:paraId="79B8D08F" w14:textId="07F48C80" w:rsidR="00037BA6" w:rsidRPr="000A4CA9" w:rsidRDefault="00037BA6" w:rsidP="000A4CA9">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eastAsia="Times New Roman" w:hAnsi="Cambria" w:cstheme="majorHAnsi"/>
          <w:color w:val="000000" w:themeColor="text1"/>
        </w:rPr>
        <w:t>‘UNNAMED’, equivalent to the index</w:t>
      </w:r>
    </w:p>
    <w:p w14:paraId="5FA47C69" w14:textId="62523CD4" w:rsidR="00037BA6" w:rsidRPr="000A4CA9" w:rsidRDefault="00037BA6" w:rsidP="000A4CA9">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hAnsi="Cambria" w:cstheme="majorHAnsi"/>
          <w:color w:val="000000" w:themeColor="text1"/>
        </w:rPr>
        <w:t>‘STATE’ and ‘CITY’, identical for each sale</w:t>
      </w:r>
    </w:p>
    <w:p w14:paraId="4175724F" w14:textId="12A71D2B" w:rsidR="00037BA6" w:rsidRPr="00BD2F53" w:rsidRDefault="00037BA6" w:rsidP="00BD2F53">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hAnsi="Cambria" w:cstheme="majorHAnsi"/>
          <w:color w:val="000000" w:themeColor="text1"/>
        </w:rPr>
        <w:t>‘FULLADDRESS’,</w:t>
      </w:r>
      <w:r w:rsidR="00BD2F53">
        <w:rPr>
          <w:rFonts w:ascii="Cambria" w:hAnsi="Cambria" w:cstheme="majorHAnsi"/>
          <w:color w:val="000000" w:themeColor="text1"/>
        </w:rPr>
        <w:t xml:space="preserve"> </w:t>
      </w:r>
      <w:r w:rsidRPr="000A4CA9">
        <w:rPr>
          <w:rFonts w:ascii="Cambria" w:hAnsi="Cambria" w:cstheme="majorHAnsi"/>
          <w:color w:val="000000" w:themeColor="text1"/>
        </w:rPr>
        <w:t>values would be hard to fill accurately</w:t>
      </w:r>
      <w:r w:rsidR="00BD2F53">
        <w:rPr>
          <w:rFonts w:ascii="Cambria" w:hAnsi="Cambria" w:cstheme="majorHAnsi"/>
          <w:color w:val="000000" w:themeColor="text1"/>
        </w:rPr>
        <w:t xml:space="preserve">; </w:t>
      </w:r>
      <w:r w:rsidRPr="00BD2F53">
        <w:rPr>
          <w:rFonts w:ascii="Cambria" w:eastAsia="Times New Roman" w:hAnsi="Cambria" w:cstheme="majorHAnsi"/>
          <w:color w:val="000000" w:themeColor="text1"/>
        </w:rPr>
        <w:t>‘NATIONALGRID’, ‘LATITUDE’ and ‘LONGITUDE’ c</w:t>
      </w:r>
      <w:r w:rsidR="00BD2F53">
        <w:rPr>
          <w:rFonts w:ascii="Cambria" w:eastAsia="Times New Roman" w:hAnsi="Cambria" w:cstheme="majorHAnsi"/>
          <w:color w:val="000000" w:themeColor="text1"/>
        </w:rPr>
        <w:t>ould function as a substitute</w:t>
      </w:r>
    </w:p>
    <w:p w14:paraId="56F6882B" w14:textId="08853429" w:rsidR="00037BA6" w:rsidRPr="000A4CA9" w:rsidRDefault="00037BA6" w:rsidP="000A4CA9">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eastAsia="Times New Roman" w:hAnsi="Cambria" w:cstheme="majorHAnsi"/>
          <w:color w:val="000000" w:themeColor="text1"/>
        </w:rPr>
        <w:t xml:space="preserve">‘X’ and ‘Y’, analogous with ‘LATITUTDE’ and ‘LONGITUDE’ </w:t>
      </w:r>
    </w:p>
    <w:p w14:paraId="792EB8FF" w14:textId="23B044D7" w:rsidR="00037BA6" w:rsidRPr="000A4CA9" w:rsidRDefault="00037BA6" w:rsidP="000A4CA9">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eastAsia="Times New Roman" w:hAnsi="Cambria" w:cstheme="majorHAnsi"/>
          <w:color w:val="000000" w:themeColor="text1"/>
        </w:rPr>
        <w:t>‘HALF_BATHROOM’, combined with ‘BATHROOM’</w:t>
      </w:r>
    </w:p>
    <w:p w14:paraId="56B2E97B" w14:textId="77777777" w:rsidR="00EE33DA" w:rsidRPr="00D434D6" w:rsidRDefault="00EE33DA" w:rsidP="000A4CA9">
      <w:pPr>
        <w:pStyle w:val="Heading4"/>
        <w:spacing w:line="360" w:lineRule="auto"/>
        <w:rPr>
          <w:rFonts w:ascii="Cambria" w:hAnsi="Cambria" w:cstheme="majorHAnsi"/>
          <w:color w:val="000000" w:themeColor="text1"/>
          <w:sz w:val="28"/>
          <w:szCs w:val="28"/>
        </w:rPr>
      </w:pPr>
      <w:bookmarkStart w:id="14" w:name="_4qzbzbo3r5up" w:colFirst="0" w:colLast="0"/>
      <w:bookmarkEnd w:id="14"/>
      <w:r w:rsidRPr="00D434D6">
        <w:rPr>
          <w:rFonts w:ascii="Cambria" w:hAnsi="Cambria" w:cstheme="majorHAnsi"/>
          <w:color w:val="000000" w:themeColor="text1"/>
          <w:sz w:val="28"/>
          <w:szCs w:val="28"/>
        </w:rPr>
        <w:lastRenderedPageBreak/>
        <w:t>OUTLIERS:</w:t>
      </w:r>
    </w:p>
    <w:p w14:paraId="7714BA22" w14:textId="3B76ACBF" w:rsidR="00BE7793" w:rsidRPr="000A4CA9" w:rsidRDefault="00037BA6" w:rsidP="000A4CA9">
      <w:pPr>
        <w:pStyle w:val="Heading4"/>
        <w:spacing w:line="360" w:lineRule="auto"/>
        <w:ind w:firstLine="720"/>
        <w:rPr>
          <w:rFonts w:ascii="Cambria" w:hAnsi="Cambria" w:cstheme="majorHAnsi"/>
          <w:color w:val="000000" w:themeColor="text1"/>
        </w:rPr>
      </w:pPr>
      <w:r w:rsidRPr="000A4CA9">
        <w:rPr>
          <w:rFonts w:ascii="Cambria" w:hAnsi="Cambria" w:cstheme="majorHAnsi"/>
          <w:color w:val="000000" w:themeColor="text1"/>
        </w:rPr>
        <w:t xml:space="preserve">I removed </w:t>
      </w:r>
      <w:ins w:id="15" w:author="A J Sanchez" w:date="2019-05-27T17:50:00Z">
        <w:r w:rsidR="007E1ABE">
          <w:rPr>
            <w:rFonts w:ascii="Cambria" w:hAnsi="Cambria" w:cstheme="majorHAnsi"/>
            <w:color w:val="000000" w:themeColor="text1"/>
          </w:rPr>
          <w:t xml:space="preserve">the following </w:t>
        </w:r>
      </w:ins>
      <w:r w:rsidR="003F70C5" w:rsidRPr="000A4CA9">
        <w:rPr>
          <w:rFonts w:ascii="Cambria" w:hAnsi="Cambria" w:cstheme="majorHAnsi"/>
          <w:color w:val="000000" w:themeColor="text1"/>
        </w:rPr>
        <w:t>erroneous data</w:t>
      </w:r>
      <w:ins w:id="16" w:author="A J Sanchez" w:date="2019-05-27T17:49:00Z">
        <w:r w:rsidR="007E1ABE">
          <w:rPr>
            <w:rFonts w:ascii="Cambria" w:hAnsi="Cambria" w:cstheme="majorHAnsi"/>
            <w:color w:val="000000" w:themeColor="text1"/>
          </w:rPr>
          <w:t>points</w:t>
        </w:r>
      </w:ins>
      <w:r w:rsidR="003F70C5" w:rsidRPr="000A4CA9">
        <w:rPr>
          <w:rFonts w:ascii="Cambria" w:hAnsi="Cambria" w:cstheme="majorHAnsi"/>
          <w:color w:val="000000" w:themeColor="text1"/>
        </w:rPr>
        <w:t>.</w:t>
      </w:r>
    </w:p>
    <w:p w14:paraId="301F7AE4" w14:textId="660750FD"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Pr="000A4CA9">
        <w:rPr>
          <w:rFonts w:ascii="Cambria" w:hAnsi="Cambria" w:cstheme="majorHAnsi"/>
          <w:color w:val="000000" w:themeColor="text1"/>
        </w:rPr>
        <w:t>-</w:t>
      </w:r>
      <w:r w:rsidR="003F70C5" w:rsidRPr="000A4CA9">
        <w:rPr>
          <w:rFonts w:ascii="Cambria" w:hAnsi="Cambria" w:cstheme="majorHAnsi"/>
          <w:color w:val="000000" w:themeColor="text1"/>
        </w:rPr>
        <w:t xml:space="preserve"> ‘STORIES’</w:t>
      </w:r>
      <w:r w:rsidRPr="000A4CA9">
        <w:rPr>
          <w:rFonts w:ascii="Cambria" w:hAnsi="Cambria" w:cstheme="majorHAnsi"/>
          <w:color w:val="000000" w:themeColor="text1"/>
        </w:rPr>
        <w:t>: 250, 275, 826</w:t>
      </w:r>
    </w:p>
    <w:p w14:paraId="42BA3EFD" w14:textId="41BAD759"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003F70C5" w:rsidRPr="000A4CA9">
        <w:rPr>
          <w:rFonts w:ascii="Cambria" w:hAnsi="Cambria" w:cstheme="majorHAnsi"/>
          <w:color w:val="000000" w:themeColor="text1"/>
        </w:rPr>
        <w:t>- ‘YR_RMDL’ (year remodeled)</w:t>
      </w:r>
      <w:r w:rsidRPr="000A4CA9">
        <w:rPr>
          <w:rFonts w:ascii="Cambria" w:hAnsi="Cambria" w:cstheme="majorHAnsi"/>
          <w:color w:val="000000" w:themeColor="text1"/>
        </w:rPr>
        <w:t>: 20</w:t>
      </w:r>
    </w:p>
    <w:p w14:paraId="7E0F58A8" w14:textId="37E43837"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003F70C5" w:rsidRPr="000A4CA9">
        <w:rPr>
          <w:rFonts w:ascii="Cambria" w:hAnsi="Cambria" w:cstheme="majorHAnsi"/>
          <w:color w:val="000000" w:themeColor="text1"/>
        </w:rPr>
        <w:t>- ‘STRUCT’ (structure)</w:t>
      </w:r>
      <w:r w:rsidRPr="000A4CA9">
        <w:rPr>
          <w:rFonts w:ascii="Cambria" w:hAnsi="Cambria" w:cstheme="majorHAnsi"/>
          <w:color w:val="000000" w:themeColor="text1"/>
        </w:rPr>
        <w:t>: ‘default’</w:t>
      </w:r>
    </w:p>
    <w:p w14:paraId="43E4C4E8" w14:textId="0FE97A27" w:rsidR="003F70C5" w:rsidRPr="000A4CA9" w:rsidRDefault="003F70C5"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Other numerical features had skewed data, so I chose boundaries</w:t>
      </w:r>
      <w:r w:rsidR="00E849FE">
        <w:rPr>
          <w:rFonts w:ascii="Cambria" w:hAnsi="Cambria" w:cstheme="majorHAnsi"/>
          <w:color w:val="000000" w:themeColor="text1"/>
        </w:rPr>
        <w:t xml:space="preserve"> appropriate for the nature of the data</w:t>
      </w:r>
      <w:r w:rsidRPr="000A4CA9">
        <w:rPr>
          <w:rFonts w:ascii="Cambria" w:hAnsi="Cambria" w:cstheme="majorHAnsi"/>
          <w:color w:val="000000" w:themeColor="text1"/>
        </w:rPr>
        <w:t>.</w:t>
      </w:r>
    </w:p>
    <w:p w14:paraId="018914EE" w14:textId="494D6960" w:rsidR="003F70C5" w:rsidRPr="000A4CA9" w:rsidRDefault="003F70C5"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Pr="000A4CA9">
        <w:rPr>
          <w:rFonts w:ascii="Cambria" w:hAnsi="Cambria" w:cstheme="majorHAnsi"/>
          <w:color w:val="000000" w:themeColor="text1"/>
        </w:rPr>
        <w:t>- ‘GBA’,   &lt; Q1 - 1.5*IQR,   &gt; Q3</w:t>
      </w:r>
      <w:r w:rsidR="00EE33DA" w:rsidRPr="000A4CA9">
        <w:rPr>
          <w:rFonts w:ascii="Cambria" w:hAnsi="Cambria" w:cstheme="majorHAnsi"/>
          <w:color w:val="000000" w:themeColor="text1"/>
        </w:rPr>
        <w:t xml:space="preserve"> + 6* IQR</w:t>
      </w:r>
    </w:p>
    <w:p w14:paraId="2A1C0B7B" w14:textId="39D06815" w:rsidR="003F70C5" w:rsidRPr="000A4CA9" w:rsidRDefault="003F70C5"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Pr="000A4CA9">
        <w:rPr>
          <w:rFonts w:ascii="Cambria" w:hAnsi="Cambria" w:cstheme="majorHAnsi"/>
          <w:color w:val="000000" w:themeColor="text1"/>
        </w:rPr>
        <w:t>-‘LIVING_GBA’,   &lt; Q1 - 1.5*IQR,   &gt; Q3</w:t>
      </w:r>
      <w:r w:rsidR="00EE33DA" w:rsidRPr="000A4CA9">
        <w:rPr>
          <w:rFonts w:ascii="Cambria" w:hAnsi="Cambria" w:cstheme="majorHAnsi"/>
          <w:color w:val="000000" w:themeColor="text1"/>
        </w:rPr>
        <w:t xml:space="preserve"> + 6* IQR</w:t>
      </w:r>
    </w:p>
    <w:p w14:paraId="6A7E2541" w14:textId="0B35D02A" w:rsidR="003F70C5" w:rsidRPr="000A4CA9" w:rsidRDefault="003F70C5"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Pr="000A4CA9">
        <w:rPr>
          <w:rFonts w:ascii="Cambria" w:hAnsi="Cambria" w:cstheme="majorHAnsi"/>
          <w:color w:val="000000" w:themeColor="text1"/>
        </w:rPr>
        <w:t>-‘LANDAREA’,   &lt; Q1 - IQR,   &gt; Q3</w:t>
      </w:r>
      <w:r w:rsidR="00EE33DA" w:rsidRPr="000A4CA9">
        <w:rPr>
          <w:rFonts w:ascii="Cambria" w:hAnsi="Cambria" w:cstheme="majorHAnsi"/>
          <w:color w:val="000000" w:themeColor="text1"/>
        </w:rPr>
        <w:t xml:space="preserve"> + 10* IQR</w:t>
      </w:r>
    </w:p>
    <w:p w14:paraId="11562AFF" w14:textId="2A7F8944" w:rsidR="003F70C5" w:rsidRPr="000A4CA9" w:rsidRDefault="003F70C5"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Pr="000A4CA9">
        <w:rPr>
          <w:rFonts w:ascii="Cambria" w:hAnsi="Cambria" w:cstheme="majorHAnsi"/>
          <w:color w:val="000000" w:themeColor="text1"/>
        </w:rPr>
        <w:t>-‘PRICE’</w:t>
      </w:r>
      <w:r w:rsidR="00EE33DA" w:rsidRPr="000A4CA9">
        <w:rPr>
          <w:rFonts w:ascii="Cambria" w:hAnsi="Cambria" w:cstheme="majorHAnsi"/>
          <w:color w:val="000000" w:themeColor="text1"/>
        </w:rPr>
        <w:t>,    &lt; Q1 – IQR,   &gt; Q3 + 8* IQR</w:t>
      </w:r>
    </w:p>
    <w:p w14:paraId="49E5E578" w14:textId="7CE414E1" w:rsidR="00EE33DA" w:rsidRPr="000A4CA9" w:rsidRDefault="00EE33DA"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 xml:space="preserve">All categories for categorical data seemed reasonable. </w:t>
      </w:r>
    </w:p>
    <w:p w14:paraId="2A8928D6" w14:textId="77777777" w:rsidR="00BE7793" w:rsidRPr="00D434D6" w:rsidRDefault="00BE7793" w:rsidP="000A4CA9">
      <w:pPr>
        <w:pStyle w:val="Heading4"/>
        <w:spacing w:line="360" w:lineRule="auto"/>
        <w:rPr>
          <w:rFonts w:ascii="Cambria" w:hAnsi="Cambria" w:cstheme="majorHAnsi"/>
          <w:color w:val="000000" w:themeColor="text1"/>
          <w:sz w:val="28"/>
          <w:szCs w:val="28"/>
        </w:rPr>
      </w:pPr>
      <w:bookmarkStart w:id="17" w:name="_xt5u9v9xy486" w:colFirst="0" w:colLast="0"/>
      <w:bookmarkEnd w:id="17"/>
      <w:r w:rsidRPr="00D434D6">
        <w:rPr>
          <w:rFonts w:ascii="Cambria" w:hAnsi="Cambria" w:cstheme="majorHAnsi"/>
          <w:color w:val="000000" w:themeColor="text1"/>
          <w:sz w:val="28"/>
          <w:szCs w:val="28"/>
        </w:rPr>
        <w:t>MISSING VALUES:</w:t>
      </w:r>
    </w:p>
    <w:p w14:paraId="6AF0680A"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 xml:space="preserve">-Numerical data: </w:t>
      </w:r>
    </w:p>
    <w:p w14:paraId="23D440B8" w14:textId="47E3846A" w:rsidR="00BE7793" w:rsidRPr="000A4CA9" w:rsidRDefault="00BE7793" w:rsidP="000A4CA9">
      <w:pPr>
        <w:spacing w:line="360" w:lineRule="auto"/>
        <w:ind w:left="1440"/>
        <w:rPr>
          <w:rFonts w:ascii="Cambria" w:hAnsi="Cambria" w:cstheme="majorHAnsi"/>
          <w:color w:val="000000" w:themeColor="text1"/>
        </w:rPr>
      </w:pPr>
      <w:r w:rsidRPr="000A4CA9">
        <w:rPr>
          <w:rFonts w:ascii="Cambria" w:hAnsi="Cambria" w:cstheme="majorHAnsi"/>
          <w:color w:val="000000" w:themeColor="text1"/>
        </w:rPr>
        <w:t xml:space="preserve">-Grouped </w:t>
      </w:r>
      <w:r w:rsidR="00EE33DA" w:rsidRPr="000A4CA9">
        <w:rPr>
          <w:rFonts w:ascii="Cambria" w:hAnsi="Cambria" w:cstheme="majorHAnsi"/>
          <w:color w:val="000000" w:themeColor="text1"/>
        </w:rPr>
        <w:t>features</w:t>
      </w:r>
      <w:r w:rsidRPr="000A4CA9">
        <w:rPr>
          <w:rFonts w:ascii="Cambria" w:hAnsi="Cambria" w:cstheme="majorHAnsi"/>
          <w:color w:val="000000" w:themeColor="text1"/>
        </w:rPr>
        <w:t xml:space="preserve"> by neighborhood</w:t>
      </w:r>
    </w:p>
    <w:p w14:paraId="20C39AB4" w14:textId="4D55CCDE" w:rsidR="00BE7793" w:rsidRPr="000A4CA9" w:rsidRDefault="00BE7793" w:rsidP="000A4CA9">
      <w:pPr>
        <w:spacing w:line="360" w:lineRule="auto"/>
        <w:ind w:left="1440"/>
        <w:rPr>
          <w:rFonts w:ascii="Cambria" w:hAnsi="Cambria" w:cstheme="majorHAnsi"/>
          <w:color w:val="000000" w:themeColor="text1"/>
        </w:rPr>
      </w:pPr>
      <w:r w:rsidRPr="000A4CA9">
        <w:rPr>
          <w:rFonts w:ascii="Cambria" w:hAnsi="Cambria" w:cstheme="majorHAnsi"/>
          <w:color w:val="000000" w:themeColor="text1"/>
        </w:rPr>
        <w:t>-</w:t>
      </w:r>
      <w:r w:rsidR="00EE33DA" w:rsidRPr="000A4CA9">
        <w:rPr>
          <w:rFonts w:ascii="Cambria" w:hAnsi="Cambria" w:cstheme="majorHAnsi"/>
          <w:color w:val="000000" w:themeColor="text1"/>
        </w:rPr>
        <w:t xml:space="preserve">Imputed with </w:t>
      </w:r>
      <w:r w:rsidR="00E849FE">
        <w:rPr>
          <w:rFonts w:ascii="Cambria" w:hAnsi="Cambria" w:cstheme="majorHAnsi"/>
          <w:color w:val="000000" w:themeColor="text1"/>
        </w:rPr>
        <w:t xml:space="preserve">a </w:t>
      </w:r>
      <w:r w:rsidR="00EE33DA" w:rsidRPr="000A4CA9">
        <w:rPr>
          <w:rFonts w:ascii="Cambria" w:hAnsi="Cambria" w:cstheme="majorHAnsi"/>
          <w:color w:val="000000" w:themeColor="text1"/>
        </w:rPr>
        <w:t>rolling</w:t>
      </w:r>
      <w:r w:rsidRPr="000A4CA9">
        <w:rPr>
          <w:rFonts w:ascii="Cambria" w:hAnsi="Cambria" w:cstheme="majorHAnsi"/>
          <w:color w:val="000000" w:themeColor="text1"/>
        </w:rPr>
        <w:t xml:space="preserve"> mean</w:t>
      </w:r>
      <w:r w:rsidR="00E849FE">
        <w:rPr>
          <w:rFonts w:ascii="Cambria" w:hAnsi="Cambria" w:cstheme="majorHAnsi"/>
          <w:color w:val="000000" w:themeColor="text1"/>
        </w:rPr>
        <w:t>:</w:t>
      </w:r>
      <w:r w:rsidRPr="000A4CA9">
        <w:rPr>
          <w:rFonts w:ascii="Cambria" w:hAnsi="Cambria" w:cstheme="majorHAnsi"/>
          <w:color w:val="000000" w:themeColor="text1"/>
        </w:rPr>
        <w:t xml:space="preserve"> window of 500</w:t>
      </w:r>
      <w:r w:rsidR="00E849FE">
        <w:rPr>
          <w:rFonts w:ascii="Cambria" w:hAnsi="Cambria" w:cstheme="majorHAnsi"/>
          <w:color w:val="000000" w:themeColor="text1"/>
        </w:rPr>
        <w:t>.</w:t>
      </w:r>
      <w:r w:rsidRPr="000A4CA9">
        <w:rPr>
          <w:rFonts w:ascii="Cambria" w:hAnsi="Cambria" w:cstheme="majorHAnsi"/>
          <w:color w:val="000000" w:themeColor="text1"/>
        </w:rPr>
        <w:t xml:space="preserve"> </w:t>
      </w:r>
      <w:r w:rsidR="00E849FE">
        <w:rPr>
          <w:rFonts w:ascii="Cambria" w:hAnsi="Cambria" w:cstheme="majorHAnsi"/>
          <w:color w:val="000000" w:themeColor="text1"/>
        </w:rPr>
        <w:t>No</w:t>
      </w:r>
      <w:r w:rsidRPr="000A4CA9">
        <w:rPr>
          <w:rFonts w:ascii="Cambria" w:hAnsi="Cambria" w:cstheme="majorHAnsi"/>
          <w:color w:val="000000" w:themeColor="text1"/>
        </w:rPr>
        <w:t xml:space="preserve"> column had more than 1%</w:t>
      </w:r>
      <w:r w:rsidR="00E849FE">
        <w:rPr>
          <w:rFonts w:ascii="Cambria" w:hAnsi="Cambria" w:cstheme="majorHAnsi"/>
          <w:color w:val="000000" w:themeColor="text1"/>
        </w:rPr>
        <w:t xml:space="preserve"> of</w:t>
      </w:r>
      <w:r w:rsidRPr="000A4CA9">
        <w:rPr>
          <w:rFonts w:ascii="Cambria" w:hAnsi="Cambria" w:cstheme="majorHAnsi"/>
          <w:color w:val="000000" w:themeColor="text1"/>
        </w:rPr>
        <w:t xml:space="preserve"> missing data</w:t>
      </w:r>
      <w:r w:rsidR="00E849FE">
        <w:rPr>
          <w:rFonts w:ascii="Cambria" w:hAnsi="Cambria" w:cstheme="majorHAnsi"/>
          <w:color w:val="000000" w:themeColor="text1"/>
        </w:rPr>
        <w:t xml:space="preserve"> after imputation.</w:t>
      </w:r>
      <w:r w:rsidRPr="000A4CA9">
        <w:rPr>
          <w:rFonts w:ascii="Cambria" w:hAnsi="Cambria" w:cstheme="majorHAnsi"/>
          <w:color w:val="000000" w:themeColor="text1"/>
        </w:rPr>
        <w:t xml:space="preserve"> </w:t>
      </w:r>
    </w:p>
    <w:p w14:paraId="0B12A64A" w14:textId="77777777" w:rsidR="00BE7793" w:rsidRPr="000A4CA9" w:rsidRDefault="00BE7793" w:rsidP="000A4CA9">
      <w:pPr>
        <w:spacing w:line="360" w:lineRule="auto"/>
        <w:ind w:left="720" w:firstLine="720"/>
        <w:rPr>
          <w:rFonts w:ascii="Cambria" w:hAnsi="Cambria" w:cstheme="majorHAnsi"/>
          <w:color w:val="000000" w:themeColor="text1"/>
        </w:rPr>
      </w:pPr>
      <w:r w:rsidRPr="000A4CA9">
        <w:rPr>
          <w:rFonts w:ascii="Cambria" w:hAnsi="Cambria" w:cstheme="majorHAnsi"/>
          <w:color w:val="000000" w:themeColor="text1"/>
        </w:rPr>
        <w:t>-Dropped remaining rows.</w:t>
      </w:r>
    </w:p>
    <w:p w14:paraId="65820F84"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-Categorical data:</w:t>
      </w:r>
    </w:p>
    <w:p w14:paraId="499A225B" w14:textId="234DF708"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Pr="000A4CA9">
        <w:rPr>
          <w:rFonts w:ascii="Cambria" w:hAnsi="Cambria" w:cstheme="majorHAnsi"/>
          <w:color w:val="000000" w:themeColor="text1"/>
        </w:rPr>
        <w:tab/>
        <w:t xml:space="preserve">-Grouped </w:t>
      </w:r>
      <w:r w:rsidR="00EE33DA" w:rsidRPr="000A4CA9">
        <w:rPr>
          <w:rFonts w:ascii="Cambria" w:hAnsi="Cambria" w:cstheme="majorHAnsi"/>
          <w:color w:val="000000" w:themeColor="text1"/>
        </w:rPr>
        <w:t>features</w:t>
      </w:r>
      <w:r w:rsidRPr="000A4CA9">
        <w:rPr>
          <w:rFonts w:ascii="Cambria" w:hAnsi="Cambria" w:cstheme="majorHAnsi"/>
          <w:color w:val="000000" w:themeColor="text1"/>
        </w:rPr>
        <w:t xml:space="preserve"> by neighborhood.</w:t>
      </w:r>
    </w:p>
    <w:p w14:paraId="3924CA03" w14:textId="77777777"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Pr="000A4CA9">
        <w:rPr>
          <w:rFonts w:ascii="Cambria" w:hAnsi="Cambria" w:cstheme="majorHAnsi"/>
          <w:color w:val="000000" w:themeColor="text1"/>
        </w:rPr>
        <w:tab/>
        <w:t xml:space="preserve">-Replaced </w:t>
      </w:r>
      <w:proofErr w:type="spellStart"/>
      <w:r w:rsidRPr="000A4CA9">
        <w:rPr>
          <w:rFonts w:ascii="Cambria" w:hAnsi="Cambria" w:cstheme="majorHAnsi"/>
          <w:color w:val="000000" w:themeColor="text1"/>
        </w:rPr>
        <w:t>NaN</w:t>
      </w:r>
      <w:proofErr w:type="spellEnd"/>
      <w:r w:rsidRPr="000A4CA9">
        <w:rPr>
          <w:rFonts w:ascii="Cambria" w:hAnsi="Cambria" w:cstheme="majorHAnsi"/>
          <w:color w:val="000000" w:themeColor="text1"/>
        </w:rPr>
        <w:t xml:space="preserve"> values with the mode of that column in that neighborhood.</w:t>
      </w:r>
    </w:p>
    <w:p w14:paraId="53669D78" w14:textId="7284A6FE" w:rsidR="00BE7793" w:rsidRPr="000A4CA9" w:rsidRDefault="00EE33DA"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-PRICE</w:t>
      </w:r>
      <w:r w:rsidR="00BE7793" w:rsidRPr="000A4CA9">
        <w:rPr>
          <w:rFonts w:ascii="Cambria" w:hAnsi="Cambria" w:cstheme="majorHAnsi"/>
          <w:color w:val="000000" w:themeColor="text1"/>
        </w:rPr>
        <w:t>:</w:t>
      </w:r>
    </w:p>
    <w:p w14:paraId="22B3F045" w14:textId="45D0215E" w:rsidR="00BE7793" w:rsidRPr="000A4CA9" w:rsidRDefault="00BE7793" w:rsidP="000A4CA9">
      <w:pPr>
        <w:spacing w:line="360" w:lineRule="auto"/>
        <w:ind w:left="1440"/>
        <w:rPr>
          <w:rFonts w:ascii="Cambria" w:hAnsi="Cambria" w:cstheme="majorHAnsi"/>
          <w:color w:val="000000" w:themeColor="text1"/>
        </w:rPr>
      </w:pPr>
      <w:r w:rsidRPr="000A4CA9">
        <w:rPr>
          <w:rFonts w:ascii="Cambria" w:hAnsi="Cambria" w:cstheme="majorHAnsi"/>
          <w:color w:val="000000" w:themeColor="text1"/>
        </w:rPr>
        <w:t>-removed all observations with missing price</w:t>
      </w:r>
      <w:r w:rsidR="00EE33DA" w:rsidRPr="000A4CA9">
        <w:rPr>
          <w:rFonts w:ascii="Cambria" w:hAnsi="Cambria" w:cstheme="majorHAnsi"/>
          <w:color w:val="000000" w:themeColor="text1"/>
        </w:rPr>
        <w:t xml:space="preserve">. </w:t>
      </w:r>
      <w:r w:rsidRPr="000A4CA9">
        <w:rPr>
          <w:rFonts w:ascii="Cambria" w:hAnsi="Cambria" w:cstheme="majorHAnsi"/>
          <w:color w:val="000000" w:themeColor="text1"/>
        </w:rPr>
        <w:t xml:space="preserve"> </w:t>
      </w:r>
    </w:p>
    <w:p w14:paraId="058D9702" w14:textId="409E4567" w:rsidR="00BE7793" w:rsidRDefault="00BE7793" w:rsidP="000A4CA9">
      <w:pPr>
        <w:spacing w:line="360" w:lineRule="auto"/>
        <w:rPr>
          <w:rFonts w:ascii="Cambria" w:hAnsi="Cambria" w:cstheme="majorHAnsi"/>
          <w:color w:val="000000" w:themeColor="text1"/>
          <w:sz w:val="28"/>
          <w:szCs w:val="28"/>
        </w:rPr>
      </w:pPr>
    </w:p>
    <w:p w14:paraId="12D969FF" w14:textId="39C40C7E" w:rsidR="00E849FE" w:rsidRDefault="00E849FE" w:rsidP="000A4CA9">
      <w:pPr>
        <w:spacing w:line="360" w:lineRule="auto"/>
        <w:rPr>
          <w:rFonts w:ascii="Cambria" w:hAnsi="Cambria" w:cstheme="majorHAnsi"/>
          <w:color w:val="000000" w:themeColor="text1"/>
          <w:sz w:val="28"/>
          <w:szCs w:val="28"/>
        </w:rPr>
      </w:pPr>
    </w:p>
    <w:p w14:paraId="312001BC" w14:textId="33EF5979" w:rsidR="00E849FE" w:rsidRDefault="00E849FE" w:rsidP="000A4CA9">
      <w:pPr>
        <w:spacing w:line="360" w:lineRule="auto"/>
        <w:rPr>
          <w:rFonts w:ascii="Cambria" w:hAnsi="Cambria" w:cstheme="majorHAnsi"/>
          <w:color w:val="000000" w:themeColor="text1"/>
          <w:sz w:val="28"/>
          <w:szCs w:val="28"/>
        </w:rPr>
      </w:pPr>
    </w:p>
    <w:p w14:paraId="00483813" w14:textId="6D9BDE75" w:rsidR="00E849FE" w:rsidRDefault="00E849FE" w:rsidP="000A4CA9">
      <w:pPr>
        <w:spacing w:line="360" w:lineRule="auto"/>
        <w:rPr>
          <w:rFonts w:ascii="Cambria" w:hAnsi="Cambria" w:cstheme="majorHAnsi"/>
          <w:color w:val="000000" w:themeColor="text1"/>
          <w:sz w:val="28"/>
          <w:szCs w:val="28"/>
        </w:rPr>
      </w:pPr>
    </w:p>
    <w:p w14:paraId="7AC47461" w14:textId="77777777" w:rsidR="00E849FE" w:rsidRPr="00E849FE" w:rsidRDefault="00E849FE" w:rsidP="000A4CA9">
      <w:pPr>
        <w:spacing w:line="360" w:lineRule="auto"/>
        <w:rPr>
          <w:rFonts w:ascii="Cambria" w:hAnsi="Cambria" w:cstheme="majorHAnsi"/>
          <w:color w:val="000000" w:themeColor="text1"/>
          <w:sz w:val="28"/>
          <w:szCs w:val="28"/>
        </w:rPr>
      </w:pPr>
    </w:p>
    <w:p w14:paraId="23E6DC1A" w14:textId="3AD976CD" w:rsidR="00BE7793" w:rsidRPr="00D434D6" w:rsidRDefault="00EE33DA" w:rsidP="000A4CA9">
      <w:pPr>
        <w:spacing w:line="360" w:lineRule="auto"/>
        <w:rPr>
          <w:rFonts w:ascii="Cambria" w:hAnsi="Cambria" w:cstheme="majorHAnsi"/>
          <w:b/>
          <w:bCs/>
          <w:color w:val="000000" w:themeColor="text1"/>
          <w:sz w:val="32"/>
          <w:szCs w:val="32"/>
        </w:rPr>
      </w:pPr>
      <w:r w:rsidRPr="00D434D6">
        <w:rPr>
          <w:rFonts w:ascii="Cambria" w:hAnsi="Cambria" w:cstheme="majorHAnsi"/>
          <w:b/>
          <w:bCs/>
          <w:color w:val="000000" w:themeColor="text1"/>
          <w:sz w:val="32"/>
          <w:szCs w:val="32"/>
        </w:rPr>
        <w:lastRenderedPageBreak/>
        <w:t>2.2 STORYTELLING AND INFERENTIAL STATISTICS</w:t>
      </w:r>
    </w:p>
    <w:p w14:paraId="6A96AA02" w14:textId="6EF5DCD6" w:rsidR="00BE7793" w:rsidRPr="000A4CA9" w:rsidRDefault="00BE7793" w:rsidP="000A4CA9">
      <w:pPr>
        <w:spacing w:line="360" w:lineRule="auto"/>
        <w:rPr>
          <w:rFonts w:ascii="Cambria" w:hAnsi="Cambria" w:cstheme="majorHAnsi"/>
          <w:color w:val="000000" w:themeColor="text1"/>
        </w:rPr>
      </w:pPr>
    </w:p>
    <w:p w14:paraId="31050364" w14:textId="097B64B1" w:rsidR="00BE7793" w:rsidRPr="00E849FE" w:rsidRDefault="00EE33DA" w:rsidP="000A4CA9">
      <w:pPr>
        <w:spacing w:line="360" w:lineRule="auto"/>
        <w:rPr>
          <w:rFonts w:ascii="Cambria" w:hAnsi="Cambria" w:cstheme="majorHAnsi"/>
          <w:color w:val="000000" w:themeColor="text1"/>
          <w:sz w:val="28"/>
          <w:szCs w:val="28"/>
        </w:rPr>
      </w:pPr>
      <w:r w:rsidRPr="00E849FE">
        <w:rPr>
          <w:rFonts w:ascii="Cambria" w:hAnsi="Cambria" w:cstheme="majorHAnsi"/>
          <w:color w:val="000000" w:themeColor="text1"/>
          <w:sz w:val="28"/>
          <w:szCs w:val="28"/>
        </w:rPr>
        <w:t>STORYTELLING:</w:t>
      </w:r>
    </w:p>
    <w:p w14:paraId="2FA5FB7D" w14:textId="7484238E" w:rsidR="00292A33" w:rsidRDefault="002D506A" w:rsidP="000A4CA9">
      <w:pPr>
        <w:spacing w:line="360" w:lineRule="auto"/>
        <w:rPr>
          <w:ins w:id="18" w:author="Julia Sheriff" w:date="2019-05-31T20:49:00Z"/>
          <w:rFonts w:ascii="Cambria" w:hAnsi="Cambria" w:cstheme="majorHAnsi"/>
          <w:color w:val="000000" w:themeColor="text1"/>
        </w:rPr>
      </w:pPr>
      <w:r w:rsidRPr="000A4CA9">
        <w:rPr>
          <w:rFonts w:ascii="Cambria" w:hAnsi="Cambria" w:cstheme="majorHAnsi"/>
          <w:color w:val="000000" w:themeColor="text1"/>
        </w:rPr>
        <w:t>Residential housing prices in DC are dependent on the geographical location and sale date</w:t>
      </w:r>
      <w:ins w:id="19" w:author="Julia Sheriff" w:date="2019-05-31T20:48:00Z">
        <w:r w:rsidR="00292A33">
          <w:rPr>
            <w:rFonts w:ascii="Cambria" w:hAnsi="Cambria" w:cstheme="majorHAnsi"/>
            <w:color w:val="000000" w:themeColor="text1"/>
          </w:rPr>
          <w:t xml:space="preserve"> </w:t>
        </w:r>
      </w:ins>
      <w:r w:rsidRPr="000A4CA9">
        <w:rPr>
          <w:rFonts w:ascii="Cambria" w:hAnsi="Cambria" w:cstheme="majorHAnsi"/>
          <w:color w:val="000000" w:themeColor="text1"/>
        </w:rPr>
        <w:t>and housing costs are increasingly unaffordable for local residents. Between 1992 and 2018, prices one-bedroom units and three-bedroom units tripled in price</w:t>
      </w:r>
      <w:ins w:id="20" w:author="Julia Sheriff" w:date="2019-05-31T20:49:00Z">
        <w:r w:rsidR="00292A33">
          <w:rPr>
            <w:rFonts w:ascii="Cambria" w:hAnsi="Cambria" w:cstheme="majorHAnsi"/>
            <w:color w:val="000000" w:themeColor="text1"/>
          </w:rPr>
          <w:t xml:space="preserve"> (see Figure 01)</w:t>
        </w:r>
      </w:ins>
      <w:r w:rsidRPr="000A4CA9">
        <w:rPr>
          <w:rFonts w:ascii="Cambria" w:hAnsi="Cambria" w:cstheme="majorHAnsi"/>
          <w:color w:val="000000" w:themeColor="text1"/>
        </w:rPr>
        <w:t>. Prices increased most rapidly between 1996-2006 and 2011-2016. Different geographical wards have had different property values and growth.</w:t>
      </w:r>
      <w:r w:rsidR="00292A33" w:rsidRPr="00E849FE">
        <w:rPr>
          <w:rFonts w:ascii="Cambria" w:hAnsi="Cambria" w:cstheme="majorHAnsi"/>
          <w:noProof/>
          <w:color w:val="000000" w:themeColor="text1"/>
          <w:sz w:val="28"/>
          <w:szCs w:val="28"/>
          <w:rPrChange w:id="21" w:author="Unknown">
            <w:rPr>
              <w:noProof/>
            </w:rPr>
          </w:rPrChange>
        </w:rPr>
        <w:drawing>
          <wp:inline distT="0" distB="0" distL="0" distR="0" wp14:anchorId="5C8D7047" wp14:editId="072BB7FF">
            <wp:extent cx="5836859" cy="4643919"/>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b="3366"/>
                    <a:stretch/>
                  </pic:blipFill>
                  <pic:spPr bwMode="auto">
                    <a:xfrm>
                      <a:off x="0" y="0"/>
                      <a:ext cx="5836928" cy="4643974"/>
                    </a:xfrm>
                    <a:prstGeom prst="rect">
                      <a:avLst/>
                    </a:prstGeom>
                    <a:ln>
                      <a:noFill/>
                    </a:ln>
                    <a:extLst>
                      <a:ext uri="{53640926-AAD7-44d8-BBD7-CCE9431645EC}">
                        <a14:shadowObscured xmlns:a14="http://schemas.microsoft.com/office/drawing/2010/main"/>
                      </a:ext>
                    </a:extLst>
                  </pic:spPr>
                </pic:pic>
              </a:graphicData>
            </a:graphic>
          </wp:inline>
        </w:drawing>
      </w:r>
    </w:p>
    <w:p w14:paraId="0DADC12E" w14:textId="7930B5B6" w:rsidR="00292A33" w:rsidRPr="00901384" w:rsidRDefault="004D5FC3" w:rsidP="004D5FC3">
      <w:pPr>
        <w:pStyle w:val="Caption"/>
        <w:rPr>
          <w:ins w:id="22" w:author="Julia Sheriff" w:date="2019-05-31T20:49:00Z"/>
          <w:rFonts w:ascii="Cambria" w:hAnsi="Cambria" w:cstheme="majorHAnsi"/>
          <w:color w:val="000000" w:themeColor="text1"/>
          <w:rPrChange w:id="23" w:author="Julia Sheriff" w:date="2019-06-05T16:18:00Z">
            <w:rPr>
              <w:ins w:id="24" w:author="Julia Sheriff" w:date="2019-05-31T20:49:00Z"/>
              <w:rFonts w:ascii="Cambria" w:hAnsi="Cambria" w:cstheme="majorHAnsi"/>
              <w:color w:val="000000" w:themeColor="text1"/>
              <w:sz w:val="24"/>
              <w:szCs w:val="24"/>
            </w:rPr>
          </w:rPrChange>
        </w:rPr>
      </w:pPr>
      <w:ins w:id="25" w:author="Julia Sheriff" w:date="2019-05-31T20:53:00Z">
        <w:r w:rsidRPr="00901384">
          <w:rPr>
            <w:rPrChange w:id="26" w:author="Julia Sheriff" w:date="2019-06-05T16:18:00Z">
              <w:rPr>
                <w:sz w:val="24"/>
                <w:szCs w:val="24"/>
              </w:rPr>
            </w:rPrChange>
          </w:rPr>
          <w:t xml:space="preserve">Figure </w:t>
        </w:r>
      </w:ins>
      <w:ins w:id="27" w:author="Julia Sheriff" w:date="2019-05-31T20:54:00Z">
        <w:r w:rsidRPr="00901384">
          <w:rPr>
            <w:rPrChange w:id="28" w:author="Julia Sheriff" w:date="2019-06-05T16:18:00Z">
              <w:rPr>
                <w:sz w:val="24"/>
                <w:szCs w:val="24"/>
              </w:rPr>
            </w:rPrChange>
          </w:rPr>
          <w:t>01</w:t>
        </w:r>
      </w:ins>
    </w:p>
    <w:p w14:paraId="5DD8C239" w14:textId="77777777" w:rsidR="00292A33" w:rsidRDefault="00292A33" w:rsidP="000A4CA9">
      <w:pPr>
        <w:spacing w:line="360" w:lineRule="auto"/>
        <w:rPr>
          <w:ins w:id="29" w:author="Julia Sheriff" w:date="2019-05-31T20:49:00Z"/>
          <w:rFonts w:ascii="Cambria" w:hAnsi="Cambria" w:cstheme="majorHAnsi"/>
          <w:color w:val="000000" w:themeColor="text1"/>
        </w:rPr>
      </w:pPr>
    </w:p>
    <w:p w14:paraId="5F9FED9B" w14:textId="22810B18" w:rsidR="00292A33" w:rsidRDefault="00292A33" w:rsidP="000A4CA9">
      <w:pPr>
        <w:spacing w:line="360" w:lineRule="auto"/>
        <w:rPr>
          <w:ins w:id="30" w:author="Julia Sheriff" w:date="2019-05-31T20:49:00Z"/>
          <w:rFonts w:ascii="Cambria" w:hAnsi="Cambria" w:cstheme="majorHAnsi"/>
          <w:color w:val="000000" w:themeColor="text1"/>
        </w:rPr>
      </w:pPr>
    </w:p>
    <w:p w14:paraId="156B388A" w14:textId="27E28298" w:rsidR="00292A33" w:rsidRDefault="00292A33" w:rsidP="000A4CA9">
      <w:pPr>
        <w:spacing w:line="360" w:lineRule="auto"/>
        <w:rPr>
          <w:ins w:id="31" w:author="Julia Sheriff" w:date="2019-05-31T20:49:00Z"/>
          <w:rFonts w:ascii="Cambria" w:hAnsi="Cambria" w:cstheme="majorHAnsi"/>
          <w:color w:val="000000" w:themeColor="text1"/>
        </w:rPr>
      </w:pPr>
    </w:p>
    <w:p w14:paraId="3E265261" w14:textId="56B62482" w:rsidR="00384D39" w:rsidRPr="000A4CA9" w:rsidRDefault="002D506A" w:rsidP="000A4CA9">
      <w:pPr>
        <w:spacing w:line="360" w:lineRule="auto"/>
        <w:rPr>
          <w:rFonts w:ascii="Cambria" w:hAnsi="Cambria" w:cstheme="majorHAnsi"/>
          <w:color w:val="000000"/>
          <w:sz w:val="21"/>
          <w:szCs w:val="21"/>
        </w:rPr>
      </w:pPr>
      <w:r w:rsidRPr="000A4CA9">
        <w:rPr>
          <w:rFonts w:ascii="Cambria" w:hAnsi="Cambria" w:cstheme="majorHAnsi"/>
          <w:color w:val="000000" w:themeColor="text1"/>
        </w:rPr>
        <w:lastRenderedPageBreak/>
        <w:t xml:space="preserve">Wards two and three had the greatest range in property values. Ward six had the most consistent growth in property values from 2008-2018, and the highest number of sales. Wards seven and eight had the lowest property values and the lowest number of sales from 1992-2016, but had a dramatic increase in sales between 2016 and 2018. Housing is most affordable </w:t>
      </w:r>
      <w:r w:rsidR="00E849FE">
        <w:rPr>
          <w:rFonts w:ascii="Cambria" w:hAnsi="Cambria" w:cstheme="majorHAnsi"/>
          <w:color w:val="000000" w:themeColor="text1"/>
        </w:rPr>
        <w:t xml:space="preserve">for </w:t>
      </w:r>
      <w:r w:rsidRPr="000A4CA9">
        <w:rPr>
          <w:rFonts w:ascii="Cambria" w:hAnsi="Cambria" w:cstheme="majorHAnsi"/>
          <w:color w:val="000000" w:themeColor="text1"/>
        </w:rPr>
        <w:t>local residents in the southeast, wards seven and eight</w:t>
      </w:r>
      <w:ins w:id="32" w:author="Julia Sheriff" w:date="2019-05-31T20:49:00Z">
        <w:r w:rsidR="00292A33">
          <w:rPr>
            <w:rFonts w:ascii="Cambria" w:hAnsi="Cambria" w:cstheme="majorHAnsi"/>
            <w:color w:val="000000" w:themeColor="text1"/>
          </w:rPr>
          <w:t xml:space="preserve"> (see Figure 02)</w:t>
        </w:r>
      </w:ins>
      <w:r w:rsidRPr="000A4CA9">
        <w:rPr>
          <w:rFonts w:ascii="Cambria" w:hAnsi="Cambria" w:cstheme="majorHAnsi"/>
          <w:color w:val="000000" w:themeColor="text1"/>
        </w:rPr>
        <w:t>. Housing is somewhat more affordable for local residents in the northeast, wards two and three. Properties are consistently unaffordable in central DC.</w:t>
      </w:r>
      <w:r w:rsidR="00384D39" w:rsidRPr="000A4CA9">
        <w:rPr>
          <w:rFonts w:ascii="Cambria" w:hAnsi="Cambria" w:cstheme="majorHAnsi"/>
          <w:color w:val="000000"/>
          <w:sz w:val="21"/>
          <w:szCs w:val="21"/>
        </w:rPr>
        <w:tab/>
      </w:r>
      <w:r w:rsidR="004D5FC3" w:rsidRPr="004839E3">
        <w:rPr>
          <w:rFonts w:ascii="Cambria" w:hAnsi="Cambria" w:cstheme="majorHAnsi"/>
          <w:noProof/>
          <w:color w:val="000000" w:themeColor="text1"/>
          <w:rPrChange w:id="33" w:author="Unknown">
            <w:rPr>
              <w:noProof/>
            </w:rPr>
          </w:rPrChange>
        </w:rPr>
        <w:drawing>
          <wp:inline distT="0" distB="0" distL="0" distR="0" wp14:anchorId="20F3A7B8" wp14:editId="1BF1CD63">
            <wp:extent cx="5713730" cy="4795997"/>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060" b="-1"/>
                    <a:stretch/>
                  </pic:blipFill>
                  <pic:spPr bwMode="auto">
                    <a:xfrm>
                      <a:off x="0" y="0"/>
                      <a:ext cx="5716093" cy="4797980"/>
                    </a:xfrm>
                    <a:prstGeom prst="rect">
                      <a:avLst/>
                    </a:prstGeom>
                    <a:ln>
                      <a:noFill/>
                    </a:ln>
                    <a:extLst>
                      <a:ext uri="{53640926-AAD7-44d8-BBD7-CCE9431645EC}">
                        <a14:shadowObscured xmlns:a14="http://schemas.microsoft.com/office/drawing/2010/main"/>
                      </a:ext>
                    </a:extLst>
                  </pic:spPr>
                </pic:pic>
              </a:graphicData>
            </a:graphic>
          </wp:inline>
        </w:drawing>
      </w:r>
    </w:p>
    <w:p w14:paraId="006A9A96" w14:textId="2EDF3610" w:rsidR="00E849FE" w:rsidRPr="000A4CA9" w:rsidRDefault="004D5FC3" w:rsidP="004D5FC3">
      <w:pPr>
        <w:pStyle w:val="Caption"/>
        <w:rPr>
          <w:rFonts w:ascii="Cambria" w:hAnsi="Cambria" w:cstheme="majorHAnsi"/>
          <w:color w:val="000000" w:themeColor="text1"/>
        </w:rPr>
      </w:pPr>
      <w:ins w:id="34" w:author="Julia Sheriff" w:date="2019-05-31T20:55:00Z">
        <w:r>
          <w:t>Figure 02</w:t>
        </w:r>
      </w:ins>
    </w:p>
    <w:p w14:paraId="4429C9DF" w14:textId="77777777" w:rsidR="004D5FC3" w:rsidRDefault="004D5FC3" w:rsidP="000A4CA9">
      <w:pPr>
        <w:spacing w:line="360" w:lineRule="auto"/>
        <w:rPr>
          <w:ins w:id="35" w:author="Julia Sheriff" w:date="2019-05-31T20:56:00Z"/>
          <w:rFonts w:ascii="Cambria" w:hAnsi="Cambria" w:cstheme="majorHAnsi"/>
          <w:bCs/>
          <w:color w:val="000000" w:themeColor="text1"/>
          <w:sz w:val="28"/>
          <w:szCs w:val="28"/>
        </w:rPr>
      </w:pPr>
    </w:p>
    <w:p w14:paraId="1232437C" w14:textId="77777777" w:rsidR="004D5FC3" w:rsidRDefault="004D5FC3" w:rsidP="000A4CA9">
      <w:pPr>
        <w:spacing w:line="360" w:lineRule="auto"/>
        <w:rPr>
          <w:ins w:id="36" w:author="Julia Sheriff" w:date="2019-05-31T20:56:00Z"/>
          <w:rFonts w:ascii="Cambria" w:hAnsi="Cambria" w:cstheme="majorHAnsi"/>
          <w:bCs/>
          <w:color w:val="000000" w:themeColor="text1"/>
          <w:sz w:val="28"/>
          <w:szCs w:val="28"/>
        </w:rPr>
      </w:pPr>
    </w:p>
    <w:p w14:paraId="2D53ACDC" w14:textId="77777777" w:rsidR="004D5FC3" w:rsidRDefault="004D5FC3" w:rsidP="000A4CA9">
      <w:pPr>
        <w:spacing w:line="360" w:lineRule="auto"/>
        <w:rPr>
          <w:ins w:id="37" w:author="Julia Sheriff" w:date="2019-05-31T20:56:00Z"/>
          <w:rFonts w:ascii="Cambria" w:hAnsi="Cambria" w:cstheme="majorHAnsi"/>
          <w:bCs/>
          <w:color w:val="000000" w:themeColor="text1"/>
          <w:sz w:val="28"/>
          <w:szCs w:val="28"/>
        </w:rPr>
      </w:pPr>
    </w:p>
    <w:p w14:paraId="5675B22E" w14:textId="50A396DB" w:rsidR="00BE7793" w:rsidRPr="00E849FE" w:rsidRDefault="005C3BE1" w:rsidP="000A4CA9">
      <w:pPr>
        <w:spacing w:line="360" w:lineRule="auto"/>
        <w:rPr>
          <w:rFonts w:ascii="Cambria" w:hAnsi="Cambria" w:cstheme="majorHAnsi"/>
          <w:bCs/>
          <w:color w:val="000000" w:themeColor="text1"/>
          <w:sz w:val="28"/>
          <w:szCs w:val="28"/>
        </w:rPr>
      </w:pPr>
      <w:ins w:id="38" w:author="A J Sanchez" w:date="2019-05-31T15:07:00Z">
        <w:r>
          <w:rPr>
            <w:rFonts w:ascii="Cambria" w:hAnsi="Cambria" w:cstheme="majorHAnsi"/>
            <w:bCs/>
            <w:color w:val="000000" w:themeColor="text1"/>
            <w:sz w:val="28"/>
            <w:szCs w:val="28"/>
          </w:rPr>
          <w:lastRenderedPageBreak/>
          <w:t>INFERENTIAL STATISTICS</w:t>
        </w:r>
      </w:ins>
      <w:r w:rsidR="00BE7793" w:rsidRPr="00E849FE">
        <w:rPr>
          <w:rFonts w:ascii="Cambria" w:hAnsi="Cambria" w:cstheme="majorHAnsi"/>
          <w:bCs/>
          <w:color w:val="000000" w:themeColor="text1"/>
          <w:sz w:val="28"/>
          <w:szCs w:val="28"/>
        </w:rPr>
        <w:t>:</w:t>
      </w:r>
    </w:p>
    <w:p w14:paraId="7C4166C0"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INTRODUCTION:</w:t>
      </w:r>
    </w:p>
    <w:p w14:paraId="740FBDFF" w14:textId="37B0FC1A"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 xml:space="preserve">This analysis focuses on </w:t>
      </w:r>
      <w:ins w:id="39" w:author="A J Sanchez" w:date="2019-05-31T15:16:00Z">
        <w:r w:rsidR="00D332D3">
          <w:rPr>
            <w:rFonts w:ascii="Cambria" w:hAnsi="Cambria" w:cstheme="majorHAnsi"/>
            <w:color w:val="000000" w:themeColor="text1"/>
          </w:rPr>
          <w:t>exploring whether</w:t>
        </w:r>
        <w:r w:rsidR="00D332D3" w:rsidRPr="000A4CA9">
          <w:rPr>
            <w:rFonts w:ascii="Cambria" w:hAnsi="Cambria" w:cstheme="majorHAnsi"/>
            <w:color w:val="000000" w:themeColor="text1"/>
          </w:rPr>
          <w:t xml:space="preserve"> </w:t>
        </w:r>
      </w:ins>
      <w:r w:rsidRPr="000A4CA9">
        <w:rPr>
          <w:rFonts w:ascii="Cambria" w:hAnsi="Cambria" w:cstheme="majorHAnsi"/>
          <w:color w:val="000000" w:themeColor="text1"/>
        </w:rPr>
        <w:t xml:space="preserve">variables have a significant </w:t>
      </w:r>
      <w:ins w:id="40" w:author="A J Sanchez" w:date="2019-05-31T15:08:00Z">
        <w:r w:rsidR="005C3BE1">
          <w:rPr>
            <w:rFonts w:ascii="Cambria" w:hAnsi="Cambria" w:cstheme="majorHAnsi"/>
            <w:color w:val="000000" w:themeColor="text1"/>
          </w:rPr>
          <w:t>correlation with</w:t>
        </w:r>
      </w:ins>
      <w:r w:rsidRPr="000A4CA9">
        <w:rPr>
          <w:rFonts w:ascii="Cambria" w:hAnsi="Cambria" w:cstheme="majorHAnsi"/>
          <w:color w:val="000000" w:themeColor="text1"/>
        </w:rPr>
        <w:t xml:space="preserve"> real estate prices. The price data is not normally distributed, so I used graphs and applied nonparametric significance tests to </w:t>
      </w:r>
      <w:ins w:id="41" w:author="A J Sanchez" w:date="2019-05-31T15:09:00Z">
        <w:r w:rsidR="005D44B2">
          <w:rPr>
            <w:rFonts w:ascii="Cambria" w:hAnsi="Cambria" w:cstheme="majorHAnsi"/>
            <w:color w:val="000000" w:themeColor="text1"/>
          </w:rPr>
          <w:t>quantify correlation with</w:t>
        </w:r>
      </w:ins>
      <w:r w:rsidRPr="000A4CA9">
        <w:rPr>
          <w:rFonts w:ascii="Cambria" w:hAnsi="Cambria" w:cstheme="majorHAnsi"/>
          <w:color w:val="000000" w:themeColor="text1"/>
        </w:rPr>
        <w:t xml:space="preserve"> price. </w:t>
      </w:r>
      <w:ins w:id="42" w:author="A J Sanchez" w:date="2019-05-31T15:10:00Z">
        <w:r w:rsidR="005D44B2">
          <w:rPr>
            <w:rFonts w:ascii="Cambria" w:hAnsi="Cambria" w:cstheme="majorHAnsi"/>
            <w:color w:val="000000" w:themeColor="text1"/>
          </w:rPr>
          <w:t>Several</w:t>
        </w:r>
        <w:r w:rsidR="005D44B2" w:rsidRPr="000A4CA9">
          <w:rPr>
            <w:rFonts w:ascii="Cambria" w:hAnsi="Cambria" w:cstheme="majorHAnsi"/>
            <w:color w:val="000000" w:themeColor="text1"/>
          </w:rPr>
          <w:t xml:space="preserve"> </w:t>
        </w:r>
      </w:ins>
      <w:r w:rsidRPr="000A4CA9">
        <w:rPr>
          <w:rFonts w:ascii="Cambria" w:hAnsi="Cambria" w:cstheme="majorHAnsi"/>
          <w:color w:val="000000" w:themeColor="text1"/>
        </w:rPr>
        <w:t xml:space="preserve">variables </w:t>
      </w:r>
      <w:ins w:id="43" w:author="A J Sanchez" w:date="2019-05-31T15:10:00Z">
        <w:r w:rsidR="005D44B2">
          <w:rPr>
            <w:rFonts w:ascii="Cambria" w:hAnsi="Cambria" w:cstheme="majorHAnsi"/>
            <w:color w:val="000000" w:themeColor="text1"/>
          </w:rPr>
          <w:t>were correlated with</w:t>
        </w:r>
      </w:ins>
      <w:r w:rsidRPr="000A4CA9">
        <w:rPr>
          <w:rFonts w:ascii="Cambria" w:hAnsi="Cambria" w:cstheme="majorHAnsi"/>
          <w:color w:val="000000" w:themeColor="text1"/>
        </w:rPr>
        <w:t xml:space="preserve"> price, and </w:t>
      </w:r>
      <w:ins w:id="44" w:author="A J Sanchez" w:date="2019-05-31T15:10:00Z">
        <w:r w:rsidR="005D44B2">
          <w:rPr>
            <w:rFonts w:ascii="Cambria" w:hAnsi="Cambria" w:cstheme="majorHAnsi"/>
            <w:color w:val="000000" w:themeColor="text1"/>
          </w:rPr>
          <w:t>others</w:t>
        </w:r>
      </w:ins>
      <w:r w:rsidRPr="000A4CA9">
        <w:rPr>
          <w:rFonts w:ascii="Cambria" w:hAnsi="Cambria" w:cstheme="majorHAnsi"/>
          <w:color w:val="000000" w:themeColor="text1"/>
        </w:rPr>
        <w:t xml:space="preserve"> were </w:t>
      </w:r>
      <w:ins w:id="45" w:author="A J Sanchez" w:date="2019-05-31T15:11:00Z">
        <w:r w:rsidR="005D44B2">
          <w:rPr>
            <w:rFonts w:ascii="Cambria" w:hAnsi="Cambria" w:cstheme="majorHAnsi"/>
            <w:color w:val="000000" w:themeColor="text1"/>
          </w:rPr>
          <w:t>correlated with</w:t>
        </w:r>
      </w:ins>
      <w:r w:rsidRPr="000A4CA9">
        <w:rPr>
          <w:rFonts w:ascii="Cambria" w:hAnsi="Cambria" w:cstheme="majorHAnsi"/>
          <w:color w:val="000000" w:themeColor="text1"/>
        </w:rPr>
        <w:t xml:space="preserve"> geographical location.</w:t>
      </w:r>
    </w:p>
    <w:p w14:paraId="1AF8CF5B" w14:textId="77777777" w:rsidR="00BE7793" w:rsidRPr="000A4CA9" w:rsidRDefault="00BE7793" w:rsidP="000A4CA9">
      <w:pPr>
        <w:spacing w:line="360" w:lineRule="auto"/>
        <w:rPr>
          <w:rFonts w:ascii="Cambria" w:hAnsi="Cambria" w:cstheme="majorHAnsi"/>
          <w:color w:val="000000" w:themeColor="text1"/>
        </w:rPr>
      </w:pPr>
    </w:p>
    <w:p w14:paraId="5637A94E"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GEOGRAPHICAL VARIABLES:</w:t>
      </w:r>
    </w:p>
    <w:p w14:paraId="3066E79C" w14:textId="0FBEF976"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 xml:space="preserve">Variables that were challenging to work with included census block and square. These are nominal categorical variables with thousands of categories. While the values are numbered, the numbers don’t have a consistent correlation to </w:t>
      </w:r>
      <w:r w:rsidR="00E849FE">
        <w:rPr>
          <w:rFonts w:ascii="Cambria" w:hAnsi="Cambria" w:cstheme="majorHAnsi"/>
          <w:color w:val="000000" w:themeColor="text1"/>
        </w:rPr>
        <w:t xml:space="preserve">the </w:t>
      </w:r>
      <w:r w:rsidRPr="000A4CA9">
        <w:rPr>
          <w:rFonts w:ascii="Cambria" w:hAnsi="Cambria" w:cstheme="majorHAnsi"/>
          <w:color w:val="000000" w:themeColor="text1"/>
        </w:rPr>
        <w:t>geographical space they represent. These geographical variables do have an impact on prices similar to quadrant, ward, neighborhood, and sub-neighborhood. I graphed median</w:t>
      </w:r>
      <w:r w:rsidR="00942474" w:rsidRPr="000A4CA9">
        <w:rPr>
          <w:rFonts w:ascii="Cambria" w:hAnsi="Cambria" w:cstheme="majorHAnsi"/>
          <w:color w:val="000000" w:themeColor="text1"/>
        </w:rPr>
        <w:t xml:space="preserve"> prices</w:t>
      </w:r>
      <w:r w:rsidRPr="000A4CA9">
        <w:rPr>
          <w:rFonts w:ascii="Cambria" w:hAnsi="Cambria" w:cstheme="majorHAnsi"/>
          <w:color w:val="000000" w:themeColor="text1"/>
        </w:rPr>
        <w:t xml:space="preserve"> per census block and square to get an idea of </w:t>
      </w:r>
      <w:ins w:id="46" w:author="A J Sanchez" w:date="2019-05-31T15:14:00Z">
        <w:r w:rsidR="00D332D3">
          <w:rPr>
            <w:rFonts w:ascii="Cambria" w:hAnsi="Cambria" w:cstheme="majorHAnsi"/>
            <w:color w:val="000000" w:themeColor="text1"/>
          </w:rPr>
          <w:t>their distribution</w:t>
        </w:r>
      </w:ins>
      <w:r w:rsidRPr="000A4CA9">
        <w:rPr>
          <w:rFonts w:ascii="Cambria" w:hAnsi="Cambria" w:cstheme="majorHAnsi"/>
          <w:color w:val="000000" w:themeColor="text1"/>
        </w:rPr>
        <w:t xml:space="preserve"> per area</w:t>
      </w:r>
      <w:ins w:id="47" w:author="Julia Sheriff" w:date="2019-05-31T21:30:00Z">
        <w:r w:rsidR="001B5F6C">
          <w:rPr>
            <w:rFonts w:ascii="Cambria" w:hAnsi="Cambria" w:cstheme="majorHAnsi"/>
            <w:color w:val="000000" w:themeColor="text1"/>
          </w:rPr>
          <w:t xml:space="preserve"> (see Figure 03)</w:t>
        </w:r>
      </w:ins>
    </w:p>
    <w:p w14:paraId="76D01014" w14:textId="3D389A58" w:rsidR="00BE7793" w:rsidRDefault="00BE7793" w:rsidP="000A4CA9">
      <w:pPr>
        <w:spacing w:line="360" w:lineRule="auto"/>
        <w:rPr>
          <w:ins w:id="48" w:author="Julia Sheriff" w:date="2019-06-05T16:19:00Z"/>
          <w:rFonts w:ascii="Cambria" w:hAnsi="Cambria" w:cstheme="majorHAnsi"/>
          <w:color w:val="000000" w:themeColor="text1"/>
        </w:rPr>
      </w:pPr>
    </w:p>
    <w:p w14:paraId="25DF4A2D" w14:textId="77777777" w:rsidR="00901384" w:rsidRPr="000A4CA9" w:rsidRDefault="00901384" w:rsidP="00901384">
      <w:pPr>
        <w:spacing w:line="360" w:lineRule="auto"/>
        <w:rPr>
          <w:rFonts w:ascii="Cambria" w:hAnsi="Cambria" w:cstheme="majorHAnsi"/>
          <w:color w:val="000000" w:themeColor="text1"/>
        </w:rPr>
      </w:pPr>
      <w:moveToRangeStart w:id="49" w:author="Julia Sheriff" w:date="2019-06-05T16:19:00Z" w:name="move421370917"/>
      <w:moveTo w:id="50" w:author="Julia Sheriff" w:date="2019-06-05T16:19:00Z">
        <w:r w:rsidRPr="000A4CA9">
          <w:rPr>
            <w:rFonts w:ascii="Cambria" w:hAnsi="Cambria" w:cstheme="majorHAnsi"/>
            <w:color w:val="000000" w:themeColor="text1"/>
          </w:rPr>
          <w:t>The</w:t>
        </w:r>
        <w:r>
          <w:rPr>
            <w:rFonts w:ascii="Cambria" w:hAnsi="Cambria" w:cstheme="majorHAnsi"/>
            <w:color w:val="000000" w:themeColor="text1"/>
          </w:rPr>
          <w:t xml:space="preserve"> broadest</w:t>
        </w:r>
        <w:r w:rsidRPr="000A4CA9">
          <w:rPr>
            <w:rFonts w:ascii="Cambria" w:hAnsi="Cambria" w:cstheme="majorHAnsi"/>
            <w:color w:val="000000" w:themeColor="text1"/>
          </w:rPr>
          <w:t xml:space="preserve"> categorical geographical variable is </w:t>
        </w:r>
        <w:r>
          <w:rPr>
            <w:rFonts w:ascii="Cambria" w:hAnsi="Cambria" w:cstheme="majorHAnsi"/>
            <w:color w:val="000000" w:themeColor="text1"/>
          </w:rPr>
          <w:t>q</w:t>
        </w:r>
        <w:r w:rsidRPr="000A4CA9">
          <w:rPr>
            <w:rFonts w:ascii="Cambria" w:hAnsi="Cambria" w:cstheme="majorHAnsi"/>
            <w:color w:val="000000" w:themeColor="text1"/>
          </w:rPr>
          <w:t xml:space="preserve">uadrant. After viewing violin and box plots for Quadrant, I applied the </w:t>
        </w:r>
        <w:proofErr w:type="spellStart"/>
        <w:r w:rsidRPr="000A4CA9">
          <w:rPr>
            <w:rFonts w:ascii="Cambria" w:hAnsi="Cambria" w:cstheme="majorHAnsi"/>
            <w:color w:val="000000" w:themeColor="text1"/>
          </w:rPr>
          <w:t>Kruskal</w:t>
        </w:r>
        <w:proofErr w:type="spellEnd"/>
        <w:r w:rsidRPr="000A4CA9">
          <w:rPr>
            <w:rFonts w:ascii="Cambria" w:hAnsi="Cambria" w:cstheme="majorHAnsi"/>
            <w:color w:val="000000" w:themeColor="text1"/>
          </w:rPr>
          <w:t xml:space="preserve"> Wallis test and found that the prices in Quadrant were from different theoretical distributions</w:t>
        </w:r>
        <w:r>
          <w:rPr>
            <w:rFonts w:ascii="Cambria" w:hAnsi="Cambria" w:cstheme="majorHAnsi"/>
            <w:color w:val="000000" w:themeColor="text1"/>
          </w:rPr>
          <w:t>, so price is affected by quadrant</w:t>
        </w:r>
        <w:r w:rsidRPr="000A4CA9">
          <w:rPr>
            <w:rFonts w:ascii="Cambria" w:hAnsi="Cambria" w:cstheme="majorHAnsi"/>
            <w:color w:val="000000" w:themeColor="text1"/>
          </w:rPr>
          <w:t xml:space="preserve">. Ward, </w:t>
        </w:r>
        <w:r>
          <w:rPr>
            <w:rFonts w:ascii="Cambria" w:hAnsi="Cambria" w:cstheme="majorHAnsi"/>
            <w:color w:val="000000" w:themeColor="text1"/>
          </w:rPr>
          <w:t>n</w:t>
        </w:r>
        <w:r w:rsidRPr="000A4CA9">
          <w:rPr>
            <w:rFonts w:ascii="Cambria" w:hAnsi="Cambria" w:cstheme="majorHAnsi"/>
            <w:color w:val="000000" w:themeColor="text1"/>
          </w:rPr>
          <w:t xml:space="preserve">eighborhood, </w:t>
        </w:r>
        <w:r>
          <w:rPr>
            <w:rFonts w:ascii="Cambria" w:hAnsi="Cambria" w:cstheme="majorHAnsi"/>
            <w:color w:val="000000" w:themeColor="text1"/>
          </w:rPr>
          <w:t>s</w:t>
        </w:r>
        <w:r w:rsidRPr="000A4CA9">
          <w:rPr>
            <w:rFonts w:ascii="Cambria" w:hAnsi="Cambria" w:cstheme="majorHAnsi"/>
            <w:color w:val="000000" w:themeColor="text1"/>
          </w:rPr>
          <w:t>ub</w:t>
        </w:r>
        <w:r>
          <w:rPr>
            <w:rFonts w:ascii="Cambria" w:hAnsi="Cambria" w:cstheme="majorHAnsi"/>
            <w:color w:val="000000" w:themeColor="text1"/>
          </w:rPr>
          <w:t>-</w:t>
        </w:r>
        <w:r w:rsidRPr="000A4CA9">
          <w:rPr>
            <w:rFonts w:ascii="Cambria" w:hAnsi="Cambria" w:cstheme="majorHAnsi"/>
            <w:color w:val="000000" w:themeColor="text1"/>
          </w:rPr>
          <w:t xml:space="preserve">neighborhood, </w:t>
        </w:r>
        <w:r>
          <w:rPr>
            <w:rFonts w:ascii="Cambria" w:hAnsi="Cambria" w:cstheme="majorHAnsi"/>
            <w:color w:val="000000" w:themeColor="text1"/>
          </w:rPr>
          <w:t>c</w:t>
        </w:r>
        <w:r w:rsidRPr="000A4CA9">
          <w:rPr>
            <w:rFonts w:ascii="Cambria" w:hAnsi="Cambria" w:cstheme="majorHAnsi"/>
            <w:color w:val="000000" w:themeColor="text1"/>
          </w:rPr>
          <w:t xml:space="preserve">ensus </w:t>
        </w:r>
        <w:r>
          <w:rPr>
            <w:rFonts w:ascii="Cambria" w:hAnsi="Cambria" w:cstheme="majorHAnsi"/>
            <w:color w:val="000000" w:themeColor="text1"/>
          </w:rPr>
          <w:t>t</w:t>
        </w:r>
        <w:r w:rsidRPr="000A4CA9">
          <w:rPr>
            <w:rFonts w:ascii="Cambria" w:hAnsi="Cambria" w:cstheme="majorHAnsi"/>
            <w:color w:val="000000" w:themeColor="text1"/>
          </w:rPr>
          <w:t>ract</w:t>
        </w:r>
        <w:r>
          <w:rPr>
            <w:rFonts w:ascii="Cambria" w:hAnsi="Cambria" w:cstheme="majorHAnsi"/>
            <w:color w:val="000000" w:themeColor="text1"/>
          </w:rPr>
          <w:t>,</w:t>
        </w:r>
        <w:r w:rsidRPr="000A4CA9">
          <w:rPr>
            <w:rFonts w:ascii="Cambria" w:hAnsi="Cambria" w:cstheme="majorHAnsi"/>
            <w:color w:val="000000" w:themeColor="text1"/>
          </w:rPr>
          <w:t xml:space="preserve"> and </w:t>
        </w:r>
        <w:r>
          <w:rPr>
            <w:rFonts w:ascii="Cambria" w:hAnsi="Cambria" w:cstheme="majorHAnsi"/>
            <w:color w:val="000000" w:themeColor="text1"/>
          </w:rPr>
          <w:t>z</w:t>
        </w:r>
        <w:r w:rsidRPr="000A4CA9">
          <w:rPr>
            <w:rFonts w:ascii="Cambria" w:hAnsi="Cambria" w:cstheme="majorHAnsi"/>
            <w:color w:val="000000" w:themeColor="text1"/>
          </w:rPr>
          <w:t xml:space="preserve">ip code, which are approximate geographical subdivisions of </w:t>
        </w:r>
        <w:r>
          <w:rPr>
            <w:rFonts w:ascii="Cambria" w:hAnsi="Cambria" w:cstheme="majorHAnsi"/>
            <w:color w:val="000000" w:themeColor="text1"/>
          </w:rPr>
          <w:t>q</w:t>
        </w:r>
        <w:r w:rsidRPr="000A4CA9">
          <w:rPr>
            <w:rFonts w:ascii="Cambria" w:hAnsi="Cambria" w:cstheme="majorHAnsi"/>
            <w:color w:val="000000" w:themeColor="text1"/>
          </w:rPr>
          <w:t xml:space="preserve">uadrant, graphically appear to </w:t>
        </w:r>
        <w:r>
          <w:rPr>
            <w:rFonts w:ascii="Cambria" w:hAnsi="Cambria" w:cstheme="majorHAnsi"/>
            <w:color w:val="000000" w:themeColor="text1"/>
          </w:rPr>
          <w:t xml:space="preserve">also </w:t>
        </w:r>
        <w:r w:rsidRPr="000A4CA9">
          <w:rPr>
            <w:rFonts w:ascii="Cambria" w:hAnsi="Cambria" w:cstheme="majorHAnsi"/>
            <w:color w:val="000000" w:themeColor="text1"/>
          </w:rPr>
          <w:t xml:space="preserve">be significant in predicting price. The </w:t>
        </w:r>
        <w:proofErr w:type="gramStart"/>
        <w:r>
          <w:rPr>
            <w:rFonts w:ascii="Cambria" w:hAnsi="Cambria" w:cstheme="majorHAnsi"/>
            <w:color w:val="000000" w:themeColor="text1"/>
          </w:rPr>
          <w:t>difference in prices are</w:t>
        </w:r>
        <w:proofErr w:type="gramEnd"/>
        <w:r>
          <w:rPr>
            <w:rFonts w:ascii="Cambria" w:hAnsi="Cambria" w:cstheme="majorHAnsi"/>
            <w:color w:val="000000" w:themeColor="text1"/>
          </w:rPr>
          <w:t xml:space="preserve"> more extreme for</w:t>
        </w:r>
        <w:r w:rsidRPr="000A4CA9">
          <w:rPr>
            <w:rFonts w:ascii="Cambria" w:hAnsi="Cambria" w:cstheme="majorHAnsi"/>
            <w:color w:val="000000" w:themeColor="text1"/>
          </w:rPr>
          <w:t xml:space="preserve"> smaller</w:t>
        </w:r>
        <w:r>
          <w:rPr>
            <w:rFonts w:ascii="Cambria" w:hAnsi="Cambria" w:cstheme="majorHAnsi"/>
            <w:color w:val="000000" w:themeColor="text1"/>
          </w:rPr>
          <w:t xml:space="preserve"> geographical</w:t>
        </w:r>
        <w:r w:rsidRPr="000A4CA9">
          <w:rPr>
            <w:rFonts w:ascii="Cambria" w:hAnsi="Cambria" w:cstheme="majorHAnsi"/>
            <w:color w:val="000000" w:themeColor="text1"/>
          </w:rPr>
          <w:t xml:space="preserve"> categories, so the</w:t>
        </w:r>
        <w:r>
          <w:rPr>
            <w:rFonts w:ascii="Cambria" w:hAnsi="Cambria" w:cstheme="majorHAnsi"/>
            <w:color w:val="000000" w:themeColor="text1"/>
          </w:rPr>
          <w:t>se</w:t>
        </w:r>
        <w:r w:rsidRPr="000A4CA9">
          <w:rPr>
            <w:rFonts w:ascii="Cambria" w:hAnsi="Cambria" w:cstheme="majorHAnsi"/>
            <w:color w:val="000000" w:themeColor="text1"/>
          </w:rPr>
          <w:t xml:space="preserve"> differences may be more significant in predicting price.</w:t>
        </w:r>
      </w:moveTo>
    </w:p>
    <w:moveToRangeEnd w:id="49"/>
    <w:p w14:paraId="3D2DECB9" w14:textId="77777777" w:rsidR="00901384" w:rsidRDefault="00901384" w:rsidP="000A4CA9">
      <w:pPr>
        <w:spacing w:line="360" w:lineRule="auto"/>
        <w:rPr>
          <w:ins w:id="51" w:author="Julia Sheriff" w:date="2019-05-31T21:29:00Z"/>
          <w:rFonts w:ascii="Cambria" w:hAnsi="Cambria" w:cstheme="majorHAnsi"/>
          <w:color w:val="000000" w:themeColor="text1"/>
        </w:rPr>
      </w:pPr>
    </w:p>
    <w:p w14:paraId="1807EB02" w14:textId="02CF7529" w:rsidR="001B5F6C" w:rsidRDefault="001B5F6C" w:rsidP="000A4CA9">
      <w:pPr>
        <w:spacing w:line="360" w:lineRule="auto"/>
        <w:rPr>
          <w:ins w:id="52" w:author="Julia Sheriff" w:date="2019-05-31T21:30:00Z"/>
          <w:rFonts w:ascii="Cambria" w:hAnsi="Cambria" w:cstheme="majorHAnsi"/>
          <w:color w:val="000000" w:themeColor="text1"/>
        </w:rPr>
      </w:pPr>
      <w:r>
        <w:rPr>
          <w:rFonts w:ascii="Cambria" w:hAnsi="Cambria" w:cstheme="majorHAnsi"/>
          <w:noProof/>
          <w:color w:val="000000" w:themeColor="text1"/>
          <w:rPrChange w:id="53" w:author="Unknown">
            <w:rPr>
              <w:noProof/>
            </w:rPr>
          </w:rPrChange>
        </w:rPr>
        <w:lastRenderedPageBreak/>
        <w:drawing>
          <wp:inline distT="0" distB="0" distL="0" distR="0" wp14:anchorId="6BCE59AB" wp14:editId="345B420F">
            <wp:extent cx="5486331" cy="4654193"/>
            <wp:effectExtent l="0" t="0" r="635" b="0"/>
            <wp:docPr id="12" name="Picture 12" descr="Macintosh HD:Users:Julia:Desktop:Screen Shot 2019-05-31 at 9.2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lia:Desktop:Screen Shot 2019-05-31 at 9.28.46 P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11810"/>
                    <a:stretch/>
                  </pic:blipFill>
                  <pic:spPr bwMode="auto">
                    <a:xfrm>
                      <a:off x="0" y="0"/>
                      <a:ext cx="5486400" cy="4654251"/>
                    </a:xfrm>
                    <a:prstGeom prst="rect">
                      <a:avLst/>
                    </a:prstGeom>
                    <a:noFill/>
                    <a:ln>
                      <a:noFill/>
                    </a:ln>
                    <a:extLst>
                      <a:ext uri="{53640926-AAD7-44d8-BBD7-CCE9431645EC}">
                        <a14:shadowObscured xmlns:a14="http://schemas.microsoft.com/office/drawing/2010/main"/>
                      </a:ext>
                    </a:extLst>
                  </pic:spPr>
                </pic:pic>
              </a:graphicData>
            </a:graphic>
          </wp:inline>
        </w:drawing>
      </w:r>
    </w:p>
    <w:p w14:paraId="10553FB7" w14:textId="77777777" w:rsidR="001B5F6C" w:rsidRDefault="001B5F6C" w:rsidP="001B5F6C">
      <w:pPr>
        <w:keepNext/>
        <w:spacing w:line="360" w:lineRule="auto"/>
        <w:rPr>
          <w:ins w:id="54" w:author="Julia Sheriff" w:date="2019-05-31T21:30:00Z"/>
        </w:rPr>
      </w:pPr>
      <w:r>
        <w:rPr>
          <w:rFonts w:ascii="Cambria" w:hAnsi="Cambria" w:cstheme="majorHAnsi"/>
          <w:noProof/>
          <w:color w:val="000000" w:themeColor="text1"/>
          <w:rPrChange w:id="55" w:author="Unknown">
            <w:rPr>
              <w:noProof/>
            </w:rPr>
          </w:rPrChange>
        </w:rPr>
        <w:drawing>
          <wp:inline distT="0" distB="0" distL="0" distR="0" wp14:anchorId="50BCE118" wp14:editId="79143EFD">
            <wp:extent cx="5486331" cy="335615"/>
            <wp:effectExtent l="0" t="0" r="635" b="0"/>
            <wp:docPr id="10" name="Picture 10" descr="Macintosh HD:Users:Julia:Desktop:Screen Shot 2019-05-31 at 9.2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lia:Desktop:Screen Shot 2019-05-31 at 9.28.46 P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93641"/>
                    <a:stretch/>
                  </pic:blipFill>
                  <pic:spPr bwMode="auto">
                    <a:xfrm>
                      <a:off x="0" y="0"/>
                      <a:ext cx="5486400" cy="335619"/>
                    </a:xfrm>
                    <a:prstGeom prst="rect">
                      <a:avLst/>
                    </a:prstGeom>
                    <a:noFill/>
                    <a:ln>
                      <a:noFill/>
                    </a:ln>
                    <a:extLst>
                      <a:ext uri="{53640926-AAD7-44d8-BBD7-CCE9431645EC}">
                        <a14:shadowObscured xmlns:a14="http://schemas.microsoft.com/office/drawing/2010/main"/>
                      </a:ext>
                    </a:extLst>
                  </pic:spPr>
                </pic:pic>
              </a:graphicData>
            </a:graphic>
          </wp:inline>
        </w:drawing>
      </w:r>
    </w:p>
    <w:p w14:paraId="2C32AD72" w14:textId="7A428758" w:rsidR="001B5F6C" w:rsidRPr="001B5F6C" w:rsidRDefault="001B5F6C" w:rsidP="001B5F6C">
      <w:pPr>
        <w:pStyle w:val="Caption"/>
        <w:rPr>
          <w:ins w:id="56" w:author="Julia Sheriff" w:date="2019-05-31T21:30:00Z"/>
        </w:rPr>
      </w:pPr>
      <w:ins w:id="57" w:author="Julia Sheriff" w:date="2019-05-31T21:30:00Z">
        <w:r>
          <w:t>Figure 03</w:t>
        </w:r>
      </w:ins>
    </w:p>
    <w:p w14:paraId="18C177FC" w14:textId="77777777" w:rsidR="001B5F6C" w:rsidRPr="000A4CA9" w:rsidRDefault="001B5F6C" w:rsidP="000A4CA9">
      <w:pPr>
        <w:spacing w:line="360" w:lineRule="auto"/>
        <w:rPr>
          <w:rFonts w:ascii="Cambria" w:hAnsi="Cambria" w:cstheme="majorHAnsi"/>
          <w:color w:val="000000" w:themeColor="text1"/>
        </w:rPr>
      </w:pPr>
    </w:p>
    <w:p w14:paraId="2705C940" w14:textId="7CFA433A" w:rsidR="00BE7793" w:rsidRPr="000A4CA9" w:rsidDel="00901384" w:rsidRDefault="00BE7793" w:rsidP="000A4CA9">
      <w:pPr>
        <w:spacing w:line="360" w:lineRule="auto"/>
        <w:rPr>
          <w:rFonts w:ascii="Cambria" w:hAnsi="Cambria" w:cstheme="majorHAnsi"/>
          <w:color w:val="000000" w:themeColor="text1"/>
        </w:rPr>
      </w:pPr>
      <w:moveFromRangeStart w:id="58" w:author="Julia Sheriff" w:date="2019-06-05T16:19:00Z" w:name="move421370917"/>
      <w:moveFrom w:id="59" w:author="Julia Sheriff" w:date="2019-06-05T16:19:00Z">
        <w:r w:rsidRPr="000A4CA9" w:rsidDel="00901384">
          <w:rPr>
            <w:rFonts w:ascii="Cambria" w:hAnsi="Cambria" w:cstheme="majorHAnsi"/>
            <w:color w:val="000000" w:themeColor="text1"/>
          </w:rPr>
          <w:t>The</w:t>
        </w:r>
        <w:r w:rsidR="00E849FE" w:rsidDel="00901384">
          <w:rPr>
            <w:rFonts w:ascii="Cambria" w:hAnsi="Cambria" w:cstheme="majorHAnsi"/>
            <w:color w:val="000000" w:themeColor="text1"/>
          </w:rPr>
          <w:t xml:space="preserve"> broadest</w:t>
        </w:r>
        <w:r w:rsidRPr="000A4CA9" w:rsidDel="00901384">
          <w:rPr>
            <w:rFonts w:ascii="Cambria" w:hAnsi="Cambria" w:cstheme="majorHAnsi"/>
            <w:color w:val="000000" w:themeColor="text1"/>
          </w:rPr>
          <w:t xml:space="preserve"> categorical geographical variable is </w:t>
        </w:r>
        <w:r w:rsidR="00E849FE" w:rsidDel="00901384">
          <w:rPr>
            <w:rFonts w:ascii="Cambria" w:hAnsi="Cambria" w:cstheme="majorHAnsi"/>
            <w:color w:val="000000" w:themeColor="text1"/>
          </w:rPr>
          <w:t>q</w:t>
        </w:r>
        <w:r w:rsidRPr="000A4CA9" w:rsidDel="00901384">
          <w:rPr>
            <w:rFonts w:ascii="Cambria" w:hAnsi="Cambria" w:cstheme="majorHAnsi"/>
            <w:color w:val="000000" w:themeColor="text1"/>
          </w:rPr>
          <w:t>uadrant. After viewing violin and box plots for Quadrant, I applied the Kruskal Wallis test and found that the prices in Quadrant were from different theoretical distributions</w:t>
        </w:r>
        <w:r w:rsidR="00E849FE" w:rsidDel="00901384">
          <w:rPr>
            <w:rFonts w:ascii="Cambria" w:hAnsi="Cambria" w:cstheme="majorHAnsi"/>
            <w:color w:val="000000" w:themeColor="text1"/>
          </w:rPr>
          <w:t>, so price is affected by quadrant</w:t>
        </w:r>
        <w:r w:rsidRPr="000A4CA9" w:rsidDel="00901384">
          <w:rPr>
            <w:rFonts w:ascii="Cambria" w:hAnsi="Cambria" w:cstheme="majorHAnsi"/>
            <w:color w:val="000000" w:themeColor="text1"/>
          </w:rPr>
          <w:t xml:space="preserve">. Ward, </w:t>
        </w:r>
        <w:r w:rsidR="00E849FE" w:rsidDel="00901384">
          <w:rPr>
            <w:rFonts w:ascii="Cambria" w:hAnsi="Cambria" w:cstheme="majorHAnsi"/>
            <w:color w:val="000000" w:themeColor="text1"/>
          </w:rPr>
          <w:t>n</w:t>
        </w:r>
        <w:r w:rsidRPr="000A4CA9" w:rsidDel="00901384">
          <w:rPr>
            <w:rFonts w:ascii="Cambria" w:hAnsi="Cambria" w:cstheme="majorHAnsi"/>
            <w:color w:val="000000" w:themeColor="text1"/>
          </w:rPr>
          <w:t xml:space="preserve">eighborhood, </w:t>
        </w:r>
        <w:r w:rsidR="00E849FE" w:rsidDel="00901384">
          <w:rPr>
            <w:rFonts w:ascii="Cambria" w:hAnsi="Cambria" w:cstheme="majorHAnsi"/>
            <w:color w:val="000000" w:themeColor="text1"/>
          </w:rPr>
          <w:t>s</w:t>
        </w:r>
        <w:r w:rsidRPr="000A4CA9" w:rsidDel="00901384">
          <w:rPr>
            <w:rFonts w:ascii="Cambria" w:hAnsi="Cambria" w:cstheme="majorHAnsi"/>
            <w:color w:val="000000" w:themeColor="text1"/>
          </w:rPr>
          <w:t>ub</w:t>
        </w:r>
        <w:r w:rsidR="00E849FE" w:rsidDel="00901384">
          <w:rPr>
            <w:rFonts w:ascii="Cambria" w:hAnsi="Cambria" w:cstheme="majorHAnsi"/>
            <w:color w:val="000000" w:themeColor="text1"/>
          </w:rPr>
          <w:t>-</w:t>
        </w:r>
        <w:r w:rsidRPr="000A4CA9" w:rsidDel="00901384">
          <w:rPr>
            <w:rFonts w:ascii="Cambria" w:hAnsi="Cambria" w:cstheme="majorHAnsi"/>
            <w:color w:val="000000" w:themeColor="text1"/>
          </w:rPr>
          <w:t xml:space="preserve">neighborhood, </w:t>
        </w:r>
        <w:r w:rsidR="00E849FE" w:rsidDel="00901384">
          <w:rPr>
            <w:rFonts w:ascii="Cambria" w:hAnsi="Cambria" w:cstheme="majorHAnsi"/>
            <w:color w:val="000000" w:themeColor="text1"/>
          </w:rPr>
          <w:t>c</w:t>
        </w:r>
        <w:r w:rsidRPr="000A4CA9" w:rsidDel="00901384">
          <w:rPr>
            <w:rFonts w:ascii="Cambria" w:hAnsi="Cambria" w:cstheme="majorHAnsi"/>
            <w:color w:val="000000" w:themeColor="text1"/>
          </w:rPr>
          <w:t xml:space="preserve">ensus </w:t>
        </w:r>
        <w:r w:rsidR="00E849FE" w:rsidDel="00901384">
          <w:rPr>
            <w:rFonts w:ascii="Cambria" w:hAnsi="Cambria" w:cstheme="majorHAnsi"/>
            <w:color w:val="000000" w:themeColor="text1"/>
          </w:rPr>
          <w:t>t</w:t>
        </w:r>
        <w:r w:rsidRPr="000A4CA9" w:rsidDel="00901384">
          <w:rPr>
            <w:rFonts w:ascii="Cambria" w:hAnsi="Cambria" w:cstheme="majorHAnsi"/>
            <w:color w:val="000000" w:themeColor="text1"/>
          </w:rPr>
          <w:t>ract</w:t>
        </w:r>
        <w:r w:rsidR="00E849FE" w:rsidDel="00901384">
          <w:rPr>
            <w:rFonts w:ascii="Cambria" w:hAnsi="Cambria" w:cstheme="majorHAnsi"/>
            <w:color w:val="000000" w:themeColor="text1"/>
          </w:rPr>
          <w:t>,</w:t>
        </w:r>
        <w:r w:rsidRPr="000A4CA9" w:rsidDel="00901384">
          <w:rPr>
            <w:rFonts w:ascii="Cambria" w:hAnsi="Cambria" w:cstheme="majorHAnsi"/>
            <w:color w:val="000000" w:themeColor="text1"/>
          </w:rPr>
          <w:t xml:space="preserve"> and </w:t>
        </w:r>
        <w:ins w:id="60" w:author="A J Sanchez" w:date="2019-05-31T15:15:00Z">
          <w:r w:rsidR="00D332D3" w:rsidDel="00901384">
            <w:rPr>
              <w:rFonts w:ascii="Cambria" w:hAnsi="Cambria" w:cstheme="majorHAnsi"/>
              <w:color w:val="000000" w:themeColor="text1"/>
            </w:rPr>
            <w:t>z</w:t>
          </w:r>
          <w:r w:rsidR="00D332D3" w:rsidRPr="000A4CA9" w:rsidDel="00901384">
            <w:rPr>
              <w:rFonts w:ascii="Cambria" w:hAnsi="Cambria" w:cstheme="majorHAnsi"/>
              <w:color w:val="000000" w:themeColor="text1"/>
            </w:rPr>
            <w:t>ip code</w:t>
          </w:r>
        </w:ins>
        <w:r w:rsidRPr="000A4CA9" w:rsidDel="00901384">
          <w:rPr>
            <w:rFonts w:ascii="Cambria" w:hAnsi="Cambria" w:cstheme="majorHAnsi"/>
            <w:color w:val="000000" w:themeColor="text1"/>
          </w:rPr>
          <w:t xml:space="preserve">, which are approximate geographical subdivisions of </w:t>
        </w:r>
        <w:r w:rsidR="00E849FE" w:rsidDel="00901384">
          <w:rPr>
            <w:rFonts w:ascii="Cambria" w:hAnsi="Cambria" w:cstheme="majorHAnsi"/>
            <w:color w:val="000000" w:themeColor="text1"/>
          </w:rPr>
          <w:t>q</w:t>
        </w:r>
        <w:r w:rsidRPr="000A4CA9" w:rsidDel="00901384">
          <w:rPr>
            <w:rFonts w:ascii="Cambria" w:hAnsi="Cambria" w:cstheme="majorHAnsi"/>
            <w:color w:val="000000" w:themeColor="text1"/>
          </w:rPr>
          <w:t xml:space="preserve">uadrant, graphically appear to </w:t>
        </w:r>
        <w:r w:rsidR="00E849FE" w:rsidDel="00901384">
          <w:rPr>
            <w:rFonts w:ascii="Cambria" w:hAnsi="Cambria" w:cstheme="majorHAnsi"/>
            <w:color w:val="000000" w:themeColor="text1"/>
          </w:rPr>
          <w:t xml:space="preserve">also </w:t>
        </w:r>
        <w:r w:rsidRPr="000A4CA9" w:rsidDel="00901384">
          <w:rPr>
            <w:rFonts w:ascii="Cambria" w:hAnsi="Cambria" w:cstheme="majorHAnsi"/>
            <w:color w:val="000000" w:themeColor="text1"/>
          </w:rPr>
          <w:t xml:space="preserve">be significant in predicting price. The </w:t>
        </w:r>
        <w:r w:rsidR="00E849FE" w:rsidDel="00901384">
          <w:rPr>
            <w:rFonts w:ascii="Cambria" w:hAnsi="Cambria" w:cstheme="majorHAnsi"/>
            <w:color w:val="000000" w:themeColor="text1"/>
          </w:rPr>
          <w:t>difference in prices are more extreme for</w:t>
        </w:r>
        <w:r w:rsidRPr="000A4CA9" w:rsidDel="00901384">
          <w:rPr>
            <w:rFonts w:ascii="Cambria" w:hAnsi="Cambria" w:cstheme="majorHAnsi"/>
            <w:color w:val="000000" w:themeColor="text1"/>
          </w:rPr>
          <w:t xml:space="preserve"> smaller</w:t>
        </w:r>
        <w:r w:rsidR="00E849FE" w:rsidDel="00901384">
          <w:rPr>
            <w:rFonts w:ascii="Cambria" w:hAnsi="Cambria" w:cstheme="majorHAnsi"/>
            <w:color w:val="000000" w:themeColor="text1"/>
          </w:rPr>
          <w:t xml:space="preserve"> geographical</w:t>
        </w:r>
        <w:r w:rsidRPr="000A4CA9" w:rsidDel="00901384">
          <w:rPr>
            <w:rFonts w:ascii="Cambria" w:hAnsi="Cambria" w:cstheme="majorHAnsi"/>
            <w:color w:val="000000" w:themeColor="text1"/>
          </w:rPr>
          <w:t xml:space="preserve"> categories, so the</w:t>
        </w:r>
        <w:r w:rsidR="00E849FE" w:rsidDel="00901384">
          <w:rPr>
            <w:rFonts w:ascii="Cambria" w:hAnsi="Cambria" w:cstheme="majorHAnsi"/>
            <w:color w:val="000000" w:themeColor="text1"/>
          </w:rPr>
          <w:t>se</w:t>
        </w:r>
        <w:r w:rsidRPr="000A4CA9" w:rsidDel="00901384">
          <w:rPr>
            <w:rFonts w:ascii="Cambria" w:hAnsi="Cambria" w:cstheme="majorHAnsi"/>
            <w:color w:val="000000" w:themeColor="text1"/>
          </w:rPr>
          <w:t xml:space="preserve"> differences may be more significant in predicting price.</w:t>
        </w:r>
      </w:moveFrom>
    </w:p>
    <w:moveFromRangeEnd w:id="58"/>
    <w:p w14:paraId="24066B00" w14:textId="77777777" w:rsidR="00BE7793" w:rsidRPr="000A4CA9" w:rsidRDefault="00BE7793" w:rsidP="000A4CA9">
      <w:pPr>
        <w:spacing w:line="360" w:lineRule="auto"/>
        <w:rPr>
          <w:rFonts w:ascii="Cambria" w:hAnsi="Cambria" w:cstheme="majorHAnsi"/>
          <w:color w:val="000000" w:themeColor="text1"/>
        </w:rPr>
      </w:pPr>
    </w:p>
    <w:p w14:paraId="65793F75" w14:textId="77777777" w:rsidR="00901384" w:rsidRDefault="00901384" w:rsidP="000A4CA9">
      <w:pPr>
        <w:spacing w:line="360" w:lineRule="auto"/>
        <w:ind w:firstLine="720"/>
        <w:rPr>
          <w:ins w:id="61" w:author="Julia Sheriff" w:date="2019-06-05T16:19:00Z"/>
          <w:rFonts w:ascii="Cambria" w:hAnsi="Cambria" w:cstheme="majorHAnsi"/>
          <w:color w:val="000000" w:themeColor="text1"/>
        </w:rPr>
      </w:pPr>
    </w:p>
    <w:p w14:paraId="2543B52B"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SALE YEAR:</w:t>
      </w:r>
    </w:p>
    <w:p w14:paraId="318A081E" w14:textId="40618FFA"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lastRenderedPageBreak/>
        <w:t>Sale year also had a strong impact on sale price. When graphing the median sale price per year, the positive correlation between sale date and price was clearest</w:t>
      </w:r>
      <w:ins w:id="62" w:author="Julia Sheriff" w:date="2019-05-31T21:08:00Z">
        <w:r w:rsidR="003D0629">
          <w:rPr>
            <w:rFonts w:ascii="Cambria" w:hAnsi="Cambria" w:cstheme="majorHAnsi"/>
            <w:color w:val="000000" w:themeColor="text1"/>
          </w:rPr>
          <w:t xml:space="preserve"> (see Figure 04)</w:t>
        </w:r>
      </w:ins>
      <w:r w:rsidRPr="000A4CA9">
        <w:rPr>
          <w:rFonts w:ascii="Cambria" w:hAnsi="Cambria" w:cstheme="majorHAnsi"/>
          <w:color w:val="000000" w:themeColor="text1"/>
        </w:rPr>
        <w:t>. When I applied Spearman’s correlation coefficient for a monotonic relationship across all observations, there was a moderate positive monotonic relationship.</w:t>
      </w:r>
    </w:p>
    <w:p w14:paraId="0D024B75" w14:textId="77777777" w:rsidR="003D0629" w:rsidRDefault="003D0629" w:rsidP="003D0629">
      <w:pPr>
        <w:keepNext/>
        <w:spacing w:line="360" w:lineRule="auto"/>
        <w:rPr>
          <w:ins w:id="63" w:author="Julia Sheriff" w:date="2019-05-31T21:08:00Z"/>
        </w:rPr>
      </w:pPr>
      <w:r w:rsidRPr="005A4B84">
        <w:rPr>
          <w:rFonts w:ascii="Cambria" w:hAnsi="Cambria" w:cstheme="majorHAnsi"/>
          <w:noProof/>
          <w:color w:val="000000" w:themeColor="text1"/>
        </w:rPr>
        <w:drawing>
          <wp:inline distT="0" distB="0" distL="0" distR="0" wp14:anchorId="38A0A672" wp14:editId="240823B4">
            <wp:extent cx="5938520" cy="5280660"/>
            <wp:effectExtent l="0" t="0" r="5080" b="2540"/>
            <wp:docPr id="9" name="Picture 9" descr="Macintosh HD:private:var:folders:tt:3qfycb8s0c15dhv8jp7svmkw0000gq:T:TemporaryItems:Screen Shot 2019-05-31 at 9.07.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tt:3qfycb8s0c15dhv8jp7svmkw0000gq:T:TemporaryItems:Screen Shot 2019-05-31 at 9.07.1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8520" cy="5280660"/>
                    </a:xfrm>
                    <a:prstGeom prst="rect">
                      <a:avLst/>
                    </a:prstGeom>
                    <a:noFill/>
                    <a:ln>
                      <a:noFill/>
                    </a:ln>
                  </pic:spPr>
                </pic:pic>
              </a:graphicData>
            </a:graphic>
          </wp:inline>
        </w:drawing>
      </w:r>
    </w:p>
    <w:p w14:paraId="1766240B" w14:textId="55B94A3B" w:rsidR="00BE7793" w:rsidRPr="000A4CA9" w:rsidRDefault="003D0629" w:rsidP="003D0629">
      <w:pPr>
        <w:pStyle w:val="Caption"/>
        <w:rPr>
          <w:rFonts w:ascii="Cambria" w:hAnsi="Cambria" w:cstheme="majorHAnsi"/>
          <w:color w:val="000000" w:themeColor="text1"/>
        </w:rPr>
      </w:pPr>
      <w:ins w:id="64" w:author="Julia Sheriff" w:date="2019-05-31T21:08:00Z">
        <w:r>
          <w:t>Figure 04</w:t>
        </w:r>
      </w:ins>
    </w:p>
    <w:p w14:paraId="448175DD" w14:textId="77777777" w:rsidR="00BE7793" w:rsidRPr="000A4CA9" w:rsidRDefault="00BE7793" w:rsidP="00E849FE">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OTHER VARIABLES:</w:t>
      </w:r>
    </w:p>
    <w:p w14:paraId="767EAA23" w14:textId="52879208"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 xml:space="preserve">Other significant variables with multiple categories included </w:t>
      </w:r>
      <w:r w:rsidR="00E849FE">
        <w:rPr>
          <w:rFonts w:ascii="Cambria" w:hAnsi="Cambria" w:cstheme="majorHAnsi"/>
          <w:color w:val="000000" w:themeColor="text1"/>
        </w:rPr>
        <w:t>r</w:t>
      </w:r>
      <w:r w:rsidRPr="000A4CA9">
        <w:rPr>
          <w:rFonts w:ascii="Cambria" w:hAnsi="Cambria" w:cstheme="majorHAnsi"/>
          <w:color w:val="000000" w:themeColor="text1"/>
        </w:rPr>
        <w:t xml:space="preserve">ooms, </w:t>
      </w:r>
      <w:r w:rsidR="00E849FE">
        <w:rPr>
          <w:rFonts w:ascii="Cambria" w:hAnsi="Cambria" w:cstheme="majorHAnsi"/>
          <w:color w:val="000000" w:themeColor="text1"/>
        </w:rPr>
        <w:t>s</w:t>
      </w:r>
      <w:r w:rsidRPr="000A4CA9">
        <w:rPr>
          <w:rFonts w:ascii="Cambria" w:hAnsi="Cambria" w:cstheme="majorHAnsi"/>
          <w:color w:val="000000" w:themeColor="text1"/>
        </w:rPr>
        <w:t xml:space="preserve">tories, and </w:t>
      </w:r>
      <w:r w:rsidR="00E849FE">
        <w:rPr>
          <w:rFonts w:ascii="Cambria" w:hAnsi="Cambria" w:cstheme="majorHAnsi"/>
          <w:color w:val="000000" w:themeColor="text1"/>
        </w:rPr>
        <w:t>g</w:t>
      </w:r>
      <w:r w:rsidRPr="000A4CA9">
        <w:rPr>
          <w:rFonts w:ascii="Cambria" w:hAnsi="Cambria" w:cstheme="majorHAnsi"/>
          <w:color w:val="000000" w:themeColor="text1"/>
        </w:rPr>
        <w:t>rade</w:t>
      </w:r>
      <w:r w:rsidR="00942474" w:rsidRPr="000A4CA9">
        <w:rPr>
          <w:rFonts w:ascii="Cambria" w:hAnsi="Cambria" w:cstheme="majorHAnsi"/>
          <w:color w:val="000000" w:themeColor="text1"/>
        </w:rPr>
        <w:t>.</w:t>
      </w:r>
      <w:ins w:id="65" w:author="Julia Sheriff" w:date="2019-05-31T21:22:00Z">
        <w:r w:rsidR="00F31115">
          <w:rPr>
            <w:rFonts w:ascii="Cambria" w:hAnsi="Cambria" w:cstheme="majorHAnsi"/>
            <w:color w:val="000000" w:themeColor="text1"/>
          </w:rPr>
          <w:t xml:space="preserve"> There was a difference in prices between q</w:t>
        </w:r>
        <w:r w:rsidR="001B5F6C">
          <w:rPr>
            <w:rFonts w:ascii="Cambria" w:hAnsi="Cambria" w:cstheme="majorHAnsi"/>
            <w:color w:val="000000" w:themeColor="text1"/>
          </w:rPr>
          <w:t>ualified and unqualified buyers</w:t>
        </w:r>
        <w:r w:rsidR="00F31115">
          <w:rPr>
            <w:rFonts w:ascii="Cambria" w:hAnsi="Cambria" w:cstheme="majorHAnsi"/>
            <w:color w:val="000000" w:themeColor="text1"/>
          </w:rPr>
          <w:t xml:space="preserve"> accordin</w:t>
        </w:r>
        <w:r w:rsidR="001B5F6C">
          <w:rPr>
            <w:rFonts w:ascii="Cambria" w:hAnsi="Cambria" w:cstheme="majorHAnsi"/>
            <w:color w:val="000000" w:themeColor="text1"/>
          </w:rPr>
          <w:t xml:space="preserve">g to </w:t>
        </w:r>
      </w:ins>
      <w:ins w:id="66" w:author="Julia Sheriff" w:date="2019-06-05T15:52:00Z">
        <w:r w:rsidR="005A4B84">
          <w:rPr>
            <w:rFonts w:ascii="Cambria" w:hAnsi="Cambria" w:cstheme="majorHAnsi"/>
            <w:color w:val="000000" w:themeColor="text1"/>
          </w:rPr>
          <w:t>t</w:t>
        </w:r>
      </w:ins>
      <w:r w:rsidRPr="000A4CA9">
        <w:rPr>
          <w:rFonts w:ascii="Cambria" w:hAnsi="Cambria" w:cstheme="majorHAnsi"/>
          <w:color w:val="000000" w:themeColor="text1"/>
        </w:rPr>
        <w:t>he Mann</w:t>
      </w:r>
      <w:ins w:id="67" w:author="A J Sanchez" w:date="2019-05-31T15:17:00Z">
        <w:r w:rsidR="00400768">
          <w:rPr>
            <w:rFonts w:ascii="Cambria" w:hAnsi="Cambria" w:cstheme="majorHAnsi"/>
            <w:color w:val="000000" w:themeColor="text1"/>
          </w:rPr>
          <w:t>-</w:t>
        </w:r>
      </w:ins>
      <w:r w:rsidRPr="000A4CA9">
        <w:rPr>
          <w:rFonts w:ascii="Cambria" w:hAnsi="Cambria" w:cstheme="majorHAnsi"/>
          <w:color w:val="000000" w:themeColor="text1"/>
        </w:rPr>
        <w:t>Whitney</w:t>
      </w:r>
      <w:ins w:id="68" w:author="A J Sanchez" w:date="2019-05-31T15:17:00Z">
        <w:r w:rsidR="00400768">
          <w:rPr>
            <w:rFonts w:ascii="Cambria" w:hAnsi="Cambria" w:cstheme="majorHAnsi"/>
            <w:color w:val="000000" w:themeColor="text1"/>
          </w:rPr>
          <w:t>-</w:t>
        </w:r>
      </w:ins>
      <w:r w:rsidRPr="000A4CA9">
        <w:rPr>
          <w:rFonts w:ascii="Cambria" w:hAnsi="Cambria" w:cstheme="majorHAnsi"/>
          <w:color w:val="000000" w:themeColor="text1"/>
        </w:rPr>
        <w:t xml:space="preserve">Wilcoxon test. I found that the prices for </w:t>
      </w:r>
      <w:r w:rsidR="00E849FE">
        <w:rPr>
          <w:rFonts w:ascii="Cambria" w:hAnsi="Cambria" w:cstheme="majorHAnsi"/>
          <w:color w:val="000000" w:themeColor="text1"/>
        </w:rPr>
        <w:t>q</w:t>
      </w:r>
      <w:r w:rsidRPr="000A4CA9">
        <w:rPr>
          <w:rFonts w:ascii="Cambria" w:hAnsi="Cambria" w:cstheme="majorHAnsi"/>
          <w:color w:val="000000" w:themeColor="text1"/>
        </w:rPr>
        <w:t xml:space="preserve">ualified and </w:t>
      </w:r>
      <w:r w:rsidR="00E849FE">
        <w:rPr>
          <w:rFonts w:ascii="Cambria" w:hAnsi="Cambria" w:cstheme="majorHAnsi"/>
          <w:color w:val="000000" w:themeColor="text1"/>
        </w:rPr>
        <w:t>u</w:t>
      </w:r>
      <w:r w:rsidRPr="000A4CA9">
        <w:rPr>
          <w:rFonts w:ascii="Cambria" w:hAnsi="Cambria" w:cstheme="majorHAnsi"/>
          <w:color w:val="000000" w:themeColor="text1"/>
        </w:rPr>
        <w:t xml:space="preserve">nqualified buyers were from different theoretical </w:t>
      </w:r>
      <w:r w:rsidR="00E849FE">
        <w:rPr>
          <w:rFonts w:ascii="Cambria" w:hAnsi="Cambria" w:cstheme="majorHAnsi"/>
          <w:color w:val="000000" w:themeColor="text1"/>
        </w:rPr>
        <w:t xml:space="preserve">price </w:t>
      </w:r>
      <w:r w:rsidRPr="000A4CA9">
        <w:rPr>
          <w:rFonts w:ascii="Cambria" w:hAnsi="Cambria" w:cstheme="majorHAnsi"/>
          <w:color w:val="000000" w:themeColor="text1"/>
        </w:rPr>
        <w:t xml:space="preserve">distributions. </w:t>
      </w:r>
    </w:p>
    <w:p w14:paraId="79DD3BCA" w14:textId="77777777" w:rsidR="003D0629" w:rsidRPr="000A4CA9" w:rsidRDefault="003D0629" w:rsidP="000A4CA9">
      <w:pPr>
        <w:spacing w:line="360" w:lineRule="auto"/>
        <w:rPr>
          <w:ins w:id="69" w:author="Julia Sheriff" w:date="2019-05-31T21:09:00Z"/>
          <w:rFonts w:ascii="Cambria" w:hAnsi="Cambria" w:cstheme="majorHAnsi"/>
        </w:rPr>
      </w:pPr>
    </w:p>
    <w:p w14:paraId="5738D3F8" w14:textId="77777777" w:rsidR="00BE7793" w:rsidRPr="000A4CA9" w:rsidRDefault="00BE7793" w:rsidP="000A4CA9">
      <w:pPr>
        <w:spacing w:line="360" w:lineRule="auto"/>
        <w:rPr>
          <w:rFonts w:ascii="Cambria" w:hAnsi="Cambria" w:cstheme="majorHAnsi"/>
        </w:rPr>
      </w:pPr>
    </w:p>
    <w:p w14:paraId="374BA9A5" w14:textId="77777777" w:rsidR="003D0629" w:rsidRDefault="003D0629" w:rsidP="000A4CA9">
      <w:pPr>
        <w:spacing w:line="360" w:lineRule="auto"/>
        <w:rPr>
          <w:ins w:id="70" w:author="Julia Sheriff" w:date="2019-05-31T21:09:00Z"/>
          <w:rFonts w:ascii="Cambria" w:hAnsi="Cambria" w:cstheme="majorHAnsi"/>
          <w:b/>
          <w:bCs/>
          <w:color w:val="000000" w:themeColor="text1"/>
          <w:sz w:val="32"/>
          <w:szCs w:val="32"/>
        </w:rPr>
      </w:pPr>
    </w:p>
    <w:p w14:paraId="77CE9546" w14:textId="79F9CB77" w:rsidR="00942474" w:rsidRPr="00D434D6" w:rsidRDefault="00942474" w:rsidP="000A4CA9">
      <w:pPr>
        <w:spacing w:line="360" w:lineRule="auto"/>
        <w:rPr>
          <w:rFonts w:ascii="Cambria" w:hAnsi="Cambria" w:cstheme="majorHAnsi"/>
          <w:b/>
          <w:bCs/>
          <w:color w:val="000000" w:themeColor="text1"/>
          <w:sz w:val="32"/>
          <w:szCs w:val="32"/>
        </w:rPr>
      </w:pPr>
      <w:r w:rsidRPr="00D434D6">
        <w:rPr>
          <w:rFonts w:ascii="Cambria" w:hAnsi="Cambria" w:cstheme="majorHAnsi"/>
          <w:b/>
          <w:bCs/>
          <w:color w:val="000000" w:themeColor="text1"/>
          <w:sz w:val="32"/>
          <w:szCs w:val="32"/>
        </w:rPr>
        <w:t>2.3 BASELINE MODELING</w:t>
      </w:r>
    </w:p>
    <w:p w14:paraId="3517ED25" w14:textId="77777777" w:rsidR="00BE7793" w:rsidRPr="000A4CA9" w:rsidRDefault="00BE7793" w:rsidP="000A4CA9">
      <w:pPr>
        <w:spacing w:line="360" w:lineRule="auto"/>
        <w:rPr>
          <w:rFonts w:ascii="Cambria" w:hAnsi="Cambria" w:cstheme="majorHAnsi"/>
        </w:rPr>
      </w:pPr>
    </w:p>
    <w:p w14:paraId="71F16EEB" w14:textId="35FC185E" w:rsidR="00BE7793" w:rsidRPr="000A4CA9" w:rsidRDefault="00BE7793" w:rsidP="000A4CA9">
      <w:pPr>
        <w:spacing w:line="360" w:lineRule="auto"/>
        <w:rPr>
          <w:rFonts w:ascii="Cambria" w:hAnsi="Cambria" w:cstheme="majorHAnsi"/>
        </w:rPr>
      </w:pPr>
      <w:r w:rsidRPr="000A4CA9">
        <w:rPr>
          <w:rFonts w:ascii="Cambria" w:hAnsi="Cambria" w:cstheme="majorHAnsi"/>
        </w:rPr>
        <w:tab/>
        <w:t xml:space="preserve">I used linear regression techniques and random forest </w:t>
      </w:r>
      <w:proofErr w:type="spellStart"/>
      <w:ins w:id="71" w:author="A J Sanchez" w:date="2019-05-31T15:20:00Z">
        <w:r w:rsidR="00CC5549">
          <w:rPr>
            <w:rFonts w:ascii="Cambria" w:hAnsi="Cambria" w:cstheme="majorHAnsi"/>
          </w:rPr>
          <w:t>regressors</w:t>
        </w:r>
      </w:ins>
      <w:proofErr w:type="spellEnd"/>
      <w:r w:rsidRPr="000A4CA9">
        <w:rPr>
          <w:rFonts w:ascii="Cambria" w:hAnsi="Cambria" w:cstheme="majorHAnsi"/>
        </w:rPr>
        <w:t xml:space="preserve"> to </w:t>
      </w:r>
      <w:ins w:id="72" w:author="A J Sanchez" w:date="2019-05-31T15:20:00Z">
        <w:r w:rsidR="00CC5549">
          <w:rPr>
            <w:rFonts w:ascii="Cambria" w:hAnsi="Cambria" w:cstheme="majorHAnsi"/>
          </w:rPr>
          <w:t xml:space="preserve">predict </w:t>
        </w:r>
      </w:ins>
      <w:r w:rsidRPr="000A4CA9">
        <w:rPr>
          <w:rFonts w:ascii="Cambria" w:hAnsi="Cambria" w:cstheme="majorHAnsi"/>
        </w:rPr>
        <w:t>residential housing prices</w:t>
      </w:r>
      <w:ins w:id="73" w:author="A J Sanchez" w:date="2019-05-31T15:20:00Z">
        <w:r w:rsidR="00CC5549">
          <w:rPr>
            <w:rFonts w:ascii="Cambria" w:hAnsi="Cambria" w:cstheme="majorHAnsi"/>
          </w:rPr>
          <w:t xml:space="preserve"> as a function of the features in the dataset</w:t>
        </w:r>
      </w:ins>
      <w:r w:rsidRPr="000A4CA9">
        <w:rPr>
          <w:rFonts w:ascii="Cambria" w:hAnsi="Cambria" w:cstheme="majorHAnsi"/>
        </w:rPr>
        <w:t xml:space="preserve">. </w:t>
      </w:r>
      <w:ins w:id="74" w:author="Julia Sheriff" w:date="2019-06-05T16:00:00Z">
        <w:r w:rsidR="00FE1F16">
          <w:rPr>
            <w:rFonts w:ascii="Cambria" w:hAnsi="Cambria" w:cstheme="majorHAnsi"/>
          </w:rPr>
          <w:t xml:space="preserve">I </w:t>
        </w:r>
      </w:ins>
      <w:ins w:id="75" w:author="Julia Sheriff" w:date="2019-06-05T16:01:00Z">
        <w:r w:rsidR="00FE1F16">
          <w:rPr>
            <w:rFonts w:ascii="Cambria" w:hAnsi="Cambria" w:cstheme="majorHAnsi"/>
          </w:rPr>
          <w:t xml:space="preserve">removed the most extreme values from prices, </w:t>
        </w:r>
      </w:ins>
      <w:ins w:id="76" w:author="Julia Sheriff" w:date="2019-06-05T16:02:00Z">
        <w:r w:rsidR="00FE1F16">
          <w:rPr>
            <w:rFonts w:ascii="Cambria" w:hAnsi="Cambria" w:cstheme="majorHAnsi"/>
          </w:rPr>
          <w:t>1.13% of the dataset, with prices below $35,000 and above $2,500,000.</w:t>
        </w:r>
      </w:ins>
    </w:p>
    <w:p w14:paraId="6704A612" w14:textId="5F2FE27D" w:rsidR="00B93541" w:rsidRPr="00E849FE" w:rsidRDefault="00B93541"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rPr>
      </w:pPr>
      <w:r w:rsidRPr="000A4CA9">
        <w:rPr>
          <w:rFonts w:ascii="Cambria" w:hAnsi="Cambria" w:cstheme="majorHAnsi"/>
        </w:rPr>
        <w:tab/>
      </w:r>
      <w:r w:rsidRPr="00E849FE">
        <w:rPr>
          <w:rFonts w:ascii="Cambria" w:hAnsi="Cambria" w:cstheme="majorHAnsi"/>
        </w:rPr>
        <w:t xml:space="preserve">The linear regression baseline model used only ‘SUBNBHD’ as a geographical variable. </w:t>
      </w:r>
      <w:del w:id="77" w:author="Julia Sheriff" w:date="2019-06-05T15:56:00Z">
        <w:r w:rsidRPr="00E849FE" w:rsidDel="00FE1F16">
          <w:rPr>
            <w:rFonts w:ascii="Cambria" w:hAnsi="Cambria" w:cstheme="majorHAnsi"/>
          </w:rPr>
          <w:delText xml:space="preserve">The </w:delText>
        </w:r>
        <w:r w:rsidR="00EE5CCF" w:rsidRPr="00E849FE" w:rsidDel="00FE1F16">
          <w:rPr>
            <w:rFonts w:ascii="Cambria" w:hAnsi="Cambria" w:cstheme="majorHAnsi"/>
          </w:rPr>
          <w:delText xml:space="preserve">training R^2 was .7040, the </w:delText>
        </w:r>
        <w:r w:rsidRPr="00E849FE" w:rsidDel="00FE1F16">
          <w:rPr>
            <w:rFonts w:ascii="Cambria" w:hAnsi="Cambria" w:cstheme="majorHAnsi"/>
          </w:rPr>
          <w:delText xml:space="preserve">testing </w:delText>
        </w:r>
      </w:del>
      <w:r w:rsidRPr="00E849FE">
        <w:rPr>
          <w:rFonts w:ascii="Cambria" w:hAnsi="Cambria" w:cstheme="majorHAnsi"/>
        </w:rPr>
        <w:t>R^2 was .</w:t>
      </w:r>
      <w:ins w:id="78" w:author="Julia Sheriff" w:date="2019-06-05T15:56:00Z">
        <w:r w:rsidR="00FE1F16">
          <w:rPr>
            <w:rFonts w:ascii="Cambria" w:hAnsi="Cambria" w:cstheme="majorHAnsi"/>
          </w:rPr>
          <w:t>72</w:t>
        </w:r>
      </w:ins>
      <w:del w:id="79" w:author="Julia Sheriff" w:date="2019-06-05T15:56:00Z">
        <w:r w:rsidRPr="00E849FE" w:rsidDel="00FE1F16">
          <w:rPr>
            <w:rFonts w:ascii="Cambria" w:hAnsi="Cambria" w:cstheme="majorHAnsi"/>
          </w:rPr>
          <w:delText>699</w:delText>
        </w:r>
      </w:del>
      <w:r w:rsidRPr="00E849FE">
        <w:rPr>
          <w:rFonts w:ascii="Cambria" w:hAnsi="Cambria" w:cstheme="majorHAnsi"/>
        </w:rPr>
        <w:t>, the root mean squared error</w:t>
      </w:r>
      <w:r w:rsidR="00444DA6" w:rsidRPr="00E849FE">
        <w:rPr>
          <w:rFonts w:ascii="Cambria" w:hAnsi="Cambria" w:cstheme="majorHAnsi"/>
        </w:rPr>
        <w:t xml:space="preserve"> (RMSE)</w:t>
      </w:r>
      <w:r w:rsidRPr="00E849FE">
        <w:rPr>
          <w:rFonts w:ascii="Cambria" w:hAnsi="Cambria" w:cstheme="majorHAnsi"/>
        </w:rPr>
        <w:t xml:space="preserve"> was</w:t>
      </w:r>
      <w:del w:id="80" w:author="Julia Sheriff" w:date="2019-06-05T15:56:00Z">
        <w:r w:rsidRPr="00E849FE" w:rsidDel="00FE1F16">
          <w:rPr>
            <w:rFonts w:ascii="Cambria" w:hAnsi="Cambria" w:cstheme="majorHAnsi"/>
          </w:rPr>
          <w:delText xml:space="preserve"> </w:delText>
        </w:r>
      </w:del>
      <w:ins w:id="81" w:author="Julia Sheriff" w:date="2019-06-05T15:56:00Z">
        <w:r w:rsidR="00FE1F16">
          <w:rPr>
            <w:rFonts w:ascii="Cambria" w:hAnsi="Cambria" w:cstheme="majorHAnsi"/>
          </w:rPr>
          <w:t xml:space="preserve"> 194645.07</w:t>
        </w:r>
      </w:ins>
      <w:del w:id="82" w:author="Julia Sheriff" w:date="2019-06-05T15:56:00Z">
        <w:r w:rsidRPr="00E849FE" w:rsidDel="00FE1F16">
          <w:rPr>
            <w:rFonts w:ascii="Cambria" w:hAnsi="Cambria" w:cstheme="majorHAnsi"/>
            <w:color w:val="000000"/>
          </w:rPr>
          <w:delText>227499.7660</w:delText>
        </w:r>
      </w:del>
      <w:r w:rsidRPr="00E849FE">
        <w:rPr>
          <w:rFonts w:ascii="Cambria" w:hAnsi="Cambria" w:cstheme="majorHAnsi"/>
          <w:color w:val="000000"/>
        </w:rPr>
        <w:t>,</w:t>
      </w:r>
      <w:r w:rsidR="00EE5CCF" w:rsidRPr="00E849FE">
        <w:rPr>
          <w:rFonts w:ascii="Cambria" w:hAnsi="Cambria" w:cstheme="majorHAnsi"/>
          <w:color w:val="000000"/>
        </w:rPr>
        <w:t xml:space="preserve"> </w:t>
      </w:r>
      <w:r w:rsidRPr="00E849FE">
        <w:rPr>
          <w:rFonts w:ascii="Cambria" w:hAnsi="Cambria" w:cstheme="majorHAnsi"/>
          <w:color w:val="000000"/>
        </w:rPr>
        <w:t xml:space="preserve">and the </w:t>
      </w:r>
      <w:r w:rsidRPr="00E849FE">
        <w:rPr>
          <w:rFonts w:ascii="Cambria" w:hAnsi="Cambria" w:cstheme="majorHAnsi"/>
        </w:rPr>
        <w:t>mean absolute percentage error</w:t>
      </w:r>
      <w:r w:rsidR="00444DA6" w:rsidRPr="00E849FE">
        <w:rPr>
          <w:rFonts w:ascii="Cambria" w:hAnsi="Cambria" w:cstheme="majorHAnsi"/>
        </w:rPr>
        <w:t xml:space="preserve"> (MAPE)</w:t>
      </w:r>
      <w:r w:rsidRPr="00E849FE">
        <w:rPr>
          <w:rFonts w:ascii="Cambria" w:hAnsi="Cambria" w:cstheme="majorHAnsi"/>
        </w:rPr>
        <w:t xml:space="preserve"> was 4</w:t>
      </w:r>
      <w:ins w:id="83" w:author="Julia Sheriff" w:date="2019-06-05T15:57:00Z">
        <w:r w:rsidR="00FE1F16">
          <w:rPr>
            <w:rFonts w:ascii="Cambria" w:hAnsi="Cambria" w:cstheme="majorHAnsi"/>
          </w:rPr>
          <w:t>1.41</w:t>
        </w:r>
      </w:ins>
      <w:del w:id="84" w:author="Julia Sheriff" w:date="2019-06-05T15:57:00Z">
        <w:r w:rsidRPr="00E849FE" w:rsidDel="00FE1F16">
          <w:rPr>
            <w:rFonts w:ascii="Cambria" w:hAnsi="Cambria" w:cstheme="majorHAnsi"/>
          </w:rPr>
          <w:delText>3.17</w:delText>
        </w:r>
      </w:del>
      <w:r w:rsidRPr="00E849FE">
        <w:rPr>
          <w:rFonts w:ascii="Cambria" w:hAnsi="Cambria" w:cstheme="majorHAnsi"/>
        </w:rPr>
        <w:t>%</w:t>
      </w:r>
      <w:ins w:id="85" w:author="Julia Sheriff" w:date="2019-06-05T15:57:00Z">
        <w:r w:rsidR="00FE1F16">
          <w:rPr>
            <w:rFonts w:ascii="Cambria" w:hAnsi="Cambria" w:cstheme="majorHAnsi"/>
          </w:rPr>
          <w:t>.</w:t>
        </w:r>
      </w:ins>
      <w:ins w:id="86" w:author="A J Sanchez" w:date="2019-05-31T15:22:00Z">
        <w:del w:id="87" w:author="Julia Sheriff" w:date="2019-06-05T15:57:00Z">
          <w:r w:rsidR="00236325" w:rsidDel="00FE1F16">
            <w:rPr>
              <w:rFonts w:ascii="Cambria" w:hAnsi="Cambria" w:cstheme="majorHAnsi"/>
            </w:rPr>
            <w:delText>, therefore overfitting was not observed</w:delText>
          </w:r>
        </w:del>
      </w:ins>
      <w:del w:id="88" w:author="Julia Sheriff" w:date="2019-06-05T15:57:00Z">
        <w:r w:rsidRPr="00E849FE" w:rsidDel="00FE1F16">
          <w:rPr>
            <w:rFonts w:ascii="Cambria" w:hAnsi="Cambria" w:cstheme="majorHAnsi"/>
          </w:rPr>
          <w:delText>.</w:delText>
        </w:r>
        <w:r w:rsidR="00EE5CCF" w:rsidRPr="00E849FE" w:rsidDel="00FE1F16">
          <w:rPr>
            <w:rFonts w:ascii="Cambria" w:hAnsi="Cambria" w:cstheme="majorHAnsi"/>
          </w:rPr>
          <w:delText>.</w:delText>
        </w:r>
      </w:del>
      <w:r w:rsidR="00EE5CCF" w:rsidRPr="00E849FE">
        <w:rPr>
          <w:rFonts w:ascii="Cambria" w:hAnsi="Cambria" w:cstheme="majorHAnsi"/>
        </w:rPr>
        <w:t xml:space="preserve"> </w:t>
      </w:r>
      <w:r w:rsidRPr="00E849FE">
        <w:rPr>
          <w:rFonts w:ascii="Cambria" w:hAnsi="Cambria" w:cstheme="majorHAnsi"/>
        </w:rPr>
        <w:t xml:space="preserve">Residual plots showed that this regression failed tests for linearity, normality, and </w:t>
      </w:r>
      <w:proofErr w:type="spellStart"/>
      <w:r w:rsidRPr="00E849FE">
        <w:rPr>
          <w:rFonts w:ascii="Cambria" w:hAnsi="Cambria" w:cstheme="majorHAnsi"/>
        </w:rPr>
        <w:t>homoskedasticity</w:t>
      </w:r>
      <w:proofErr w:type="spellEnd"/>
      <w:ins w:id="89" w:author="Julia Sheriff" w:date="2019-05-31T21:13:00Z">
        <w:r w:rsidR="00F31115">
          <w:rPr>
            <w:rFonts w:ascii="Cambria" w:hAnsi="Cambria" w:cstheme="majorHAnsi"/>
          </w:rPr>
          <w:t xml:space="preserve">, suggesting that we can find a better </w:t>
        </w:r>
      </w:ins>
      <w:ins w:id="90" w:author="Julia Sheriff" w:date="2019-05-31T21:14:00Z">
        <w:r w:rsidR="00F31115">
          <w:rPr>
            <w:rFonts w:ascii="Cambria" w:hAnsi="Cambria" w:cstheme="majorHAnsi"/>
          </w:rPr>
          <w:t>model</w:t>
        </w:r>
      </w:ins>
    </w:p>
    <w:p w14:paraId="175935BD" w14:textId="5CC93D45" w:rsidR="00B93541" w:rsidRPr="007728ED" w:rsidRDefault="00B93541" w:rsidP="007728ED">
      <w:pPr>
        <w:pStyle w:val="HTMLPreformatted"/>
        <w:shd w:val="clear" w:color="auto" w:fill="FFFFFF"/>
        <w:spacing w:line="360" w:lineRule="auto"/>
        <w:textAlignment w:val="baseline"/>
        <w:rPr>
          <w:rFonts w:ascii="Cambria" w:eastAsia="Times New Roman" w:hAnsi="Cambria" w:cstheme="majorHAnsi"/>
          <w:color w:val="000000"/>
          <w:sz w:val="24"/>
          <w:szCs w:val="24"/>
        </w:rPr>
      </w:pPr>
      <w:r w:rsidRPr="000A4CA9">
        <w:rPr>
          <w:rFonts w:ascii="Cambria" w:hAnsi="Cambria" w:cstheme="majorHAnsi"/>
        </w:rPr>
        <w:tab/>
      </w:r>
      <w:r w:rsidRPr="00E849FE">
        <w:rPr>
          <w:rFonts w:ascii="Cambria" w:hAnsi="Cambria" w:cstheme="majorHAnsi"/>
          <w:sz w:val="24"/>
          <w:szCs w:val="24"/>
        </w:rPr>
        <w:t xml:space="preserve">The random forest regression baseline model used ‘QUADRANT’, ‘WARD’, ‘NBHD’, ‘SUBNBHD’, and ‘ZIPCODE’ as the geographical variables. </w:t>
      </w:r>
      <w:r w:rsidR="00EE5CCF" w:rsidRPr="00E849FE">
        <w:rPr>
          <w:rFonts w:ascii="Cambria" w:hAnsi="Cambria" w:cstheme="majorHAnsi"/>
          <w:sz w:val="24"/>
          <w:szCs w:val="24"/>
        </w:rPr>
        <w:t xml:space="preserve">I left more geographical variables in this baseline model, since fine-tuning on the linear regression model </w:t>
      </w:r>
      <w:r w:rsidR="007728ED">
        <w:rPr>
          <w:rFonts w:ascii="Cambria" w:hAnsi="Cambria" w:cstheme="majorHAnsi"/>
          <w:sz w:val="24"/>
          <w:szCs w:val="24"/>
        </w:rPr>
        <w:t>indicated</w:t>
      </w:r>
      <w:r w:rsidR="00EE5CCF" w:rsidRPr="00E849FE">
        <w:rPr>
          <w:rFonts w:ascii="Cambria" w:hAnsi="Cambria" w:cstheme="majorHAnsi"/>
          <w:sz w:val="24"/>
          <w:szCs w:val="24"/>
        </w:rPr>
        <w:t xml:space="preserve"> that including lower-dimension categorical geographical variables improved performance. The Testing RMSE was </w:t>
      </w:r>
      <w:ins w:id="91" w:author="Julia Sheriff" w:date="2019-06-05T15:57:00Z">
        <w:r w:rsidR="00FE1F16">
          <w:rPr>
            <w:rFonts w:ascii="Cambria" w:hAnsi="Cambria" w:cstheme="majorHAnsi"/>
            <w:color w:val="000000"/>
            <w:sz w:val="24"/>
            <w:szCs w:val="24"/>
          </w:rPr>
          <w:t>117445.79</w:t>
        </w:r>
      </w:ins>
      <w:del w:id="92" w:author="Julia Sheriff" w:date="2019-06-05T15:57:00Z">
        <w:r w:rsidR="00EE5CCF" w:rsidRPr="00E849FE" w:rsidDel="00FE1F16">
          <w:rPr>
            <w:rFonts w:ascii="Cambria" w:hAnsi="Cambria" w:cstheme="majorHAnsi"/>
            <w:color w:val="000000"/>
            <w:sz w:val="24"/>
            <w:szCs w:val="24"/>
          </w:rPr>
          <w:delText>144251.99</w:delText>
        </w:r>
      </w:del>
      <w:r w:rsidR="00EE5CCF" w:rsidRPr="00E849FE">
        <w:rPr>
          <w:rFonts w:ascii="Cambria" w:hAnsi="Cambria" w:cstheme="majorHAnsi"/>
          <w:color w:val="000000"/>
          <w:sz w:val="24"/>
          <w:szCs w:val="24"/>
        </w:rPr>
        <w:t>, and the MAPE was 1</w:t>
      </w:r>
      <w:ins w:id="93" w:author="Julia Sheriff" w:date="2019-06-05T15:57:00Z">
        <w:r w:rsidR="00FE1F16">
          <w:rPr>
            <w:rFonts w:ascii="Cambria" w:hAnsi="Cambria" w:cstheme="majorHAnsi"/>
            <w:color w:val="000000"/>
            <w:sz w:val="24"/>
            <w:szCs w:val="24"/>
          </w:rPr>
          <w:t>8.60</w:t>
        </w:r>
      </w:ins>
      <w:del w:id="94" w:author="Julia Sheriff" w:date="2019-06-05T15:57:00Z">
        <w:r w:rsidR="00EE5CCF" w:rsidRPr="00E849FE" w:rsidDel="00FE1F16">
          <w:rPr>
            <w:rFonts w:ascii="Cambria" w:hAnsi="Cambria" w:cstheme="majorHAnsi"/>
            <w:color w:val="000000"/>
            <w:sz w:val="24"/>
            <w:szCs w:val="24"/>
          </w:rPr>
          <w:delText>9.35</w:delText>
        </w:r>
      </w:del>
      <w:r w:rsidR="00EE5CCF" w:rsidRPr="00E849FE">
        <w:rPr>
          <w:rFonts w:ascii="Cambria" w:hAnsi="Cambria" w:cstheme="majorHAnsi"/>
          <w:color w:val="000000"/>
          <w:sz w:val="24"/>
          <w:szCs w:val="24"/>
        </w:rPr>
        <w:t xml:space="preserve">%. </w:t>
      </w:r>
    </w:p>
    <w:p w14:paraId="3654F996" w14:textId="2053BC39" w:rsidR="00B93541" w:rsidRPr="000A4CA9" w:rsidRDefault="00B93541"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rPr>
      </w:pPr>
    </w:p>
    <w:tbl>
      <w:tblPr>
        <w:tblStyle w:val="TableGrid"/>
        <w:tblW w:w="7285" w:type="dxa"/>
        <w:jc w:val="center"/>
        <w:tblLayout w:type="fixed"/>
        <w:tblLook w:val="04A0" w:firstRow="1" w:lastRow="0" w:firstColumn="1" w:lastColumn="0" w:noHBand="0" w:noVBand="1"/>
      </w:tblPr>
      <w:tblGrid>
        <w:gridCol w:w="1975"/>
        <w:gridCol w:w="1800"/>
        <w:gridCol w:w="900"/>
        <w:gridCol w:w="1578"/>
        <w:gridCol w:w="1032"/>
      </w:tblGrid>
      <w:tr w:rsidR="004E2AE5" w:rsidRPr="000A4CA9" w14:paraId="75C2D65D" w14:textId="77777777" w:rsidTr="00FE1F16">
        <w:trPr>
          <w:trHeight w:val="404"/>
          <w:jc w:val="center"/>
        </w:trPr>
        <w:tc>
          <w:tcPr>
            <w:tcW w:w="1975" w:type="dxa"/>
          </w:tcPr>
          <w:p w14:paraId="13641DE6" w14:textId="77777777" w:rsidR="004E2AE5" w:rsidRPr="000A4CA9" w:rsidRDefault="004E2AE5" w:rsidP="000A4CA9">
            <w:pPr>
              <w:spacing w:line="360" w:lineRule="auto"/>
              <w:rPr>
                <w:rFonts w:ascii="Cambria" w:hAnsi="Cambria" w:cstheme="majorHAnsi"/>
                <w:sz w:val="20"/>
                <w:szCs w:val="20"/>
              </w:rPr>
            </w:pPr>
            <w:r w:rsidRPr="000A4CA9">
              <w:rPr>
                <w:rFonts w:ascii="Cambria" w:hAnsi="Cambria" w:cstheme="majorHAnsi"/>
                <w:sz w:val="20"/>
                <w:szCs w:val="20"/>
              </w:rPr>
              <w:t>Type</w:t>
            </w:r>
          </w:p>
        </w:tc>
        <w:tc>
          <w:tcPr>
            <w:tcW w:w="1800" w:type="dxa"/>
          </w:tcPr>
          <w:p w14:paraId="02DBCF02" w14:textId="77777777" w:rsidR="004E2AE5" w:rsidRPr="000A4CA9" w:rsidRDefault="004E2AE5" w:rsidP="000A4CA9">
            <w:pPr>
              <w:spacing w:line="360" w:lineRule="auto"/>
              <w:rPr>
                <w:rFonts w:ascii="Cambria" w:hAnsi="Cambria" w:cstheme="majorHAnsi"/>
                <w:sz w:val="20"/>
                <w:szCs w:val="20"/>
              </w:rPr>
            </w:pPr>
            <w:r w:rsidRPr="000A4CA9">
              <w:rPr>
                <w:rFonts w:ascii="Cambria" w:hAnsi="Cambria" w:cstheme="majorHAnsi"/>
                <w:sz w:val="20"/>
                <w:szCs w:val="20"/>
              </w:rPr>
              <w:t>Variables removed</w:t>
            </w:r>
          </w:p>
        </w:tc>
        <w:tc>
          <w:tcPr>
            <w:tcW w:w="900" w:type="dxa"/>
          </w:tcPr>
          <w:p w14:paraId="45A13A05" w14:textId="77777777" w:rsidR="004E2AE5" w:rsidRPr="000A4CA9" w:rsidRDefault="004E2AE5" w:rsidP="000A4CA9">
            <w:pPr>
              <w:spacing w:line="360" w:lineRule="auto"/>
              <w:rPr>
                <w:rFonts w:ascii="Cambria" w:hAnsi="Cambria" w:cstheme="majorHAnsi"/>
                <w:sz w:val="20"/>
                <w:szCs w:val="20"/>
              </w:rPr>
            </w:pPr>
            <w:r w:rsidRPr="000A4CA9">
              <w:rPr>
                <w:rFonts w:ascii="Cambria" w:hAnsi="Cambria" w:cstheme="majorHAnsi"/>
                <w:sz w:val="20"/>
                <w:szCs w:val="20"/>
              </w:rPr>
              <w:t>MAPE</w:t>
            </w:r>
          </w:p>
        </w:tc>
        <w:tc>
          <w:tcPr>
            <w:tcW w:w="1578" w:type="dxa"/>
          </w:tcPr>
          <w:p w14:paraId="0303111B" w14:textId="462E934B" w:rsidR="004E2AE5" w:rsidRPr="000A4CA9" w:rsidRDefault="004E2AE5" w:rsidP="000A4CA9">
            <w:pPr>
              <w:spacing w:line="360" w:lineRule="auto"/>
              <w:rPr>
                <w:rFonts w:ascii="Cambria" w:hAnsi="Cambria" w:cstheme="majorHAnsi"/>
                <w:sz w:val="20"/>
                <w:szCs w:val="20"/>
              </w:rPr>
            </w:pPr>
            <w:r>
              <w:rPr>
                <w:rFonts w:ascii="Cambria" w:hAnsi="Cambria" w:cstheme="majorHAnsi"/>
                <w:sz w:val="20"/>
                <w:szCs w:val="20"/>
              </w:rPr>
              <w:t>RMSE</w:t>
            </w:r>
          </w:p>
        </w:tc>
        <w:tc>
          <w:tcPr>
            <w:tcW w:w="1032" w:type="dxa"/>
          </w:tcPr>
          <w:p w14:paraId="6F06DFC1" w14:textId="25B099A5" w:rsidR="004E2AE5" w:rsidRPr="000A4CA9" w:rsidRDefault="004E2AE5" w:rsidP="000A4CA9">
            <w:pPr>
              <w:spacing w:line="360" w:lineRule="auto"/>
              <w:rPr>
                <w:rFonts w:ascii="Cambria" w:hAnsi="Cambria" w:cstheme="majorHAnsi"/>
                <w:sz w:val="20"/>
                <w:szCs w:val="20"/>
              </w:rPr>
            </w:pPr>
            <w:r w:rsidRPr="000A4CA9">
              <w:rPr>
                <w:rFonts w:ascii="Cambria" w:hAnsi="Cambria" w:cstheme="majorHAnsi"/>
                <w:sz w:val="20"/>
                <w:szCs w:val="20"/>
              </w:rPr>
              <w:t>R^2</w:t>
            </w:r>
          </w:p>
        </w:tc>
      </w:tr>
      <w:tr w:rsidR="004E2AE5" w:rsidRPr="000A4CA9" w14:paraId="1186852E" w14:textId="77777777" w:rsidTr="00FE1F16">
        <w:trPr>
          <w:jc w:val="center"/>
        </w:trPr>
        <w:tc>
          <w:tcPr>
            <w:tcW w:w="1975" w:type="dxa"/>
          </w:tcPr>
          <w:p w14:paraId="4EA69350" w14:textId="270B0816" w:rsidR="004E2AE5" w:rsidRPr="004E2AE5" w:rsidRDefault="004E2AE5" w:rsidP="000A4CA9">
            <w:pPr>
              <w:spacing w:line="360" w:lineRule="auto"/>
              <w:rPr>
                <w:rFonts w:ascii="Cambria" w:hAnsi="Cambria" w:cstheme="majorHAnsi"/>
                <w:sz w:val="20"/>
                <w:szCs w:val="20"/>
              </w:rPr>
            </w:pPr>
            <w:r w:rsidRPr="004E2AE5">
              <w:rPr>
                <w:rFonts w:ascii="Cambria" w:hAnsi="Cambria" w:cstheme="majorHAnsi"/>
                <w:sz w:val="20"/>
                <w:szCs w:val="20"/>
              </w:rPr>
              <w:t xml:space="preserve">Linear Regression, Baseline </w:t>
            </w:r>
          </w:p>
        </w:tc>
        <w:tc>
          <w:tcPr>
            <w:tcW w:w="1800" w:type="dxa"/>
          </w:tcPr>
          <w:p w14:paraId="676E42B2" w14:textId="77777777" w:rsidR="004E2AE5" w:rsidRPr="004E2AE5" w:rsidRDefault="004E2AE5" w:rsidP="000A4CA9">
            <w:pPr>
              <w:spacing w:line="360" w:lineRule="auto"/>
              <w:rPr>
                <w:rFonts w:ascii="Cambria" w:hAnsi="Cambria" w:cstheme="majorHAnsi"/>
                <w:sz w:val="20"/>
                <w:szCs w:val="20"/>
              </w:rPr>
            </w:pPr>
            <w:r w:rsidRPr="004E2AE5">
              <w:rPr>
                <w:rFonts w:ascii="Cambria" w:hAnsi="Cambria" w:cstheme="majorHAnsi"/>
                <w:sz w:val="20"/>
                <w:szCs w:val="20"/>
              </w:rPr>
              <w:t xml:space="preserve">'QUADRANT', 'WARD', 'NBHD', 'CENSUS_BLOCK', 'ZIPCODE', 'SQUARE' </w:t>
            </w:r>
          </w:p>
        </w:tc>
        <w:tc>
          <w:tcPr>
            <w:tcW w:w="900" w:type="dxa"/>
          </w:tcPr>
          <w:p w14:paraId="2F87030A" w14:textId="77777777" w:rsidR="00FE1F16" w:rsidRPr="004E2DF5"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95" w:author="Julia Sheriff" w:date="2019-06-05T15:54:00Z"/>
                <w:rFonts w:ascii="Courier" w:hAnsi="Courier" w:cs="Courier"/>
                <w:color w:val="000000"/>
                <w:sz w:val="21"/>
                <w:szCs w:val="21"/>
              </w:rPr>
            </w:pPr>
            <w:ins w:id="96" w:author="Julia Sheriff" w:date="2019-06-05T15:54:00Z">
              <w:r w:rsidRPr="004E2DF5">
                <w:rPr>
                  <w:rFonts w:ascii="Courier" w:hAnsi="Courier" w:cs="Courier"/>
                  <w:color w:val="000000"/>
                  <w:sz w:val="21"/>
                  <w:szCs w:val="21"/>
                </w:rPr>
                <w:t>41.41</w:t>
              </w:r>
            </w:ins>
          </w:p>
          <w:p w14:paraId="330A2B40" w14:textId="77777777" w:rsidR="004E2AE5" w:rsidRPr="004E2AE5" w:rsidRDefault="004E2AE5" w:rsidP="000A4CA9">
            <w:pPr>
              <w:spacing w:line="360" w:lineRule="auto"/>
              <w:rPr>
                <w:rFonts w:ascii="Cambria" w:hAnsi="Cambria" w:cstheme="majorHAnsi"/>
                <w:sz w:val="20"/>
                <w:szCs w:val="20"/>
              </w:rPr>
            </w:pPr>
          </w:p>
        </w:tc>
        <w:tc>
          <w:tcPr>
            <w:tcW w:w="1578" w:type="dxa"/>
          </w:tcPr>
          <w:p w14:paraId="4AC3CF23" w14:textId="77777777" w:rsidR="00FE1F16" w:rsidRPr="004E2DF5"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97" w:author="Julia Sheriff" w:date="2019-06-05T15:55:00Z"/>
                <w:rFonts w:ascii="Courier" w:hAnsi="Courier" w:cs="Courier"/>
                <w:color w:val="000000"/>
                <w:sz w:val="21"/>
                <w:szCs w:val="21"/>
              </w:rPr>
            </w:pPr>
            <w:ins w:id="98" w:author="Julia Sheriff" w:date="2019-06-05T15:55:00Z">
              <w:r w:rsidRPr="004E2DF5">
                <w:rPr>
                  <w:rFonts w:ascii="Courier" w:hAnsi="Courier" w:cs="Courier"/>
                  <w:color w:val="000000"/>
                  <w:sz w:val="21"/>
                  <w:szCs w:val="21"/>
                </w:rPr>
                <w:t>194645.07</w:t>
              </w:r>
            </w:ins>
          </w:p>
          <w:p w14:paraId="3EB88475" w14:textId="77777777" w:rsidR="004E2AE5" w:rsidRPr="004E2AE5" w:rsidRDefault="004E2AE5"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0"/>
                <w:szCs w:val="20"/>
              </w:rPr>
            </w:pPr>
          </w:p>
        </w:tc>
        <w:tc>
          <w:tcPr>
            <w:tcW w:w="1032" w:type="dxa"/>
          </w:tcPr>
          <w:p w14:paraId="57FD13EB" w14:textId="77777777" w:rsidR="00FE1F16" w:rsidRPr="004E2DF5"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99" w:author="Julia Sheriff" w:date="2019-06-05T15:55:00Z"/>
                <w:rFonts w:ascii="Courier" w:hAnsi="Courier" w:cs="Courier"/>
                <w:color w:val="000000"/>
                <w:sz w:val="21"/>
                <w:szCs w:val="21"/>
              </w:rPr>
            </w:pPr>
            <w:ins w:id="100" w:author="Julia Sheriff" w:date="2019-06-05T15:55:00Z">
              <w:r w:rsidRPr="004E2DF5">
                <w:rPr>
                  <w:rFonts w:ascii="Courier" w:hAnsi="Courier" w:cs="Courier"/>
                  <w:color w:val="000000"/>
                  <w:sz w:val="21"/>
                  <w:szCs w:val="21"/>
                </w:rPr>
                <w:t>0.7177</w:t>
              </w:r>
            </w:ins>
          </w:p>
          <w:p w14:paraId="5A15CDD7" w14:textId="77777777" w:rsidR="004E2AE5" w:rsidRPr="004E2AE5" w:rsidRDefault="004E2AE5" w:rsidP="000A4CA9">
            <w:pPr>
              <w:spacing w:line="360" w:lineRule="auto"/>
              <w:rPr>
                <w:rFonts w:ascii="Cambria" w:hAnsi="Cambria" w:cstheme="majorHAnsi"/>
                <w:sz w:val="20"/>
                <w:szCs w:val="20"/>
              </w:rPr>
            </w:pPr>
          </w:p>
        </w:tc>
      </w:tr>
      <w:tr w:rsidR="004E2AE5" w:rsidRPr="000A4CA9" w14:paraId="0B25EEE0" w14:textId="77777777" w:rsidTr="00FE1F16">
        <w:trPr>
          <w:trHeight w:val="1196"/>
          <w:jc w:val="center"/>
        </w:trPr>
        <w:tc>
          <w:tcPr>
            <w:tcW w:w="1975" w:type="dxa"/>
          </w:tcPr>
          <w:p w14:paraId="3CF39E4D" w14:textId="6AE5F73B" w:rsidR="004E2AE5" w:rsidRPr="004E2AE5" w:rsidRDefault="004E2AE5" w:rsidP="000A4CA9">
            <w:pPr>
              <w:spacing w:line="360" w:lineRule="auto"/>
              <w:rPr>
                <w:rFonts w:ascii="Cambria" w:hAnsi="Cambria" w:cstheme="majorHAnsi"/>
                <w:sz w:val="20"/>
                <w:szCs w:val="20"/>
              </w:rPr>
            </w:pPr>
            <w:r w:rsidRPr="004E2AE5">
              <w:rPr>
                <w:rFonts w:ascii="Cambria" w:hAnsi="Cambria" w:cstheme="majorHAnsi"/>
                <w:sz w:val="20"/>
                <w:szCs w:val="20"/>
              </w:rPr>
              <w:t>Random Forest, Baseline</w:t>
            </w:r>
          </w:p>
        </w:tc>
        <w:tc>
          <w:tcPr>
            <w:tcW w:w="1800" w:type="dxa"/>
          </w:tcPr>
          <w:p w14:paraId="690CD679" w14:textId="7AD8432F" w:rsidR="004E2AE5" w:rsidRPr="004E2AE5" w:rsidRDefault="004E2AE5" w:rsidP="000A4CA9">
            <w:pPr>
              <w:spacing w:line="360" w:lineRule="auto"/>
              <w:rPr>
                <w:rFonts w:ascii="Cambria" w:hAnsi="Cambria" w:cstheme="majorHAnsi"/>
                <w:sz w:val="20"/>
                <w:szCs w:val="20"/>
              </w:rPr>
            </w:pPr>
            <w:r w:rsidRPr="004E2AE5">
              <w:rPr>
                <w:rFonts w:ascii="Cambria" w:hAnsi="Cambria" w:cstheme="majorHAnsi"/>
                <w:sz w:val="20"/>
                <w:szCs w:val="20"/>
              </w:rPr>
              <w:t>'CENSUS_BLOCK', 'SQUARE'</w:t>
            </w:r>
          </w:p>
        </w:tc>
        <w:tc>
          <w:tcPr>
            <w:tcW w:w="900" w:type="dxa"/>
          </w:tcPr>
          <w:p w14:paraId="26928651"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01" w:author="Julia Sheriff" w:date="2019-06-05T15:55:00Z"/>
                <w:rFonts w:ascii="Courier" w:hAnsi="Courier" w:cs="Courier"/>
                <w:color w:val="000000"/>
                <w:sz w:val="21"/>
                <w:szCs w:val="21"/>
              </w:rPr>
            </w:pPr>
            <w:ins w:id="102" w:author="Julia Sheriff" w:date="2019-06-05T15:55:00Z">
              <w:r w:rsidRPr="00CD04B0">
                <w:rPr>
                  <w:rFonts w:ascii="Courier" w:hAnsi="Courier" w:cs="Courier"/>
                  <w:color w:val="000000"/>
                  <w:sz w:val="21"/>
                  <w:szCs w:val="21"/>
                </w:rPr>
                <w:t>18.60</w:t>
              </w:r>
            </w:ins>
          </w:p>
          <w:p w14:paraId="047BD899" w14:textId="77777777" w:rsidR="004E2AE5" w:rsidRPr="004E2AE5" w:rsidRDefault="004E2AE5"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themeColor="text1"/>
                <w:sz w:val="20"/>
                <w:szCs w:val="20"/>
              </w:rPr>
            </w:pPr>
          </w:p>
          <w:p w14:paraId="2C8CCC61" w14:textId="77777777" w:rsidR="004E2AE5" w:rsidRPr="004E2AE5" w:rsidRDefault="004E2AE5" w:rsidP="000A4CA9">
            <w:pPr>
              <w:pStyle w:val="HTMLPreformatted"/>
              <w:shd w:val="clear" w:color="auto" w:fill="FFFFFF"/>
              <w:spacing w:line="360" w:lineRule="auto"/>
              <w:textAlignment w:val="baseline"/>
              <w:rPr>
                <w:rFonts w:ascii="Cambria" w:hAnsi="Cambria" w:cstheme="majorHAnsi"/>
                <w:color w:val="000000"/>
              </w:rPr>
            </w:pPr>
          </w:p>
        </w:tc>
        <w:tc>
          <w:tcPr>
            <w:tcW w:w="1578" w:type="dxa"/>
          </w:tcPr>
          <w:p w14:paraId="6D39B1AC" w14:textId="7BBAA0D1" w:rsidR="004E2AE5" w:rsidRPr="004E2AE5" w:rsidRDefault="00FE1F16"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0"/>
                <w:szCs w:val="20"/>
              </w:rPr>
            </w:pPr>
            <w:ins w:id="103" w:author="Julia Sheriff" w:date="2019-06-05T15:55:00Z">
              <w:r w:rsidRPr="00CD04B0">
                <w:rPr>
                  <w:rFonts w:ascii="Courier" w:hAnsi="Courier" w:cs="Courier"/>
                  <w:color w:val="000000"/>
                  <w:sz w:val="21"/>
                  <w:szCs w:val="21"/>
                </w:rPr>
                <w:t>117445.79</w:t>
              </w:r>
            </w:ins>
          </w:p>
        </w:tc>
        <w:tc>
          <w:tcPr>
            <w:tcW w:w="1032" w:type="dxa"/>
          </w:tcPr>
          <w:p w14:paraId="24E89EEF" w14:textId="47BE5E6F" w:rsidR="004E2AE5" w:rsidRPr="004E2AE5" w:rsidRDefault="004E2AE5"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0"/>
                <w:szCs w:val="20"/>
              </w:rPr>
            </w:pPr>
            <w:r w:rsidRPr="004E2AE5">
              <w:rPr>
                <w:rFonts w:ascii="Cambria" w:hAnsi="Cambria" w:cstheme="majorHAnsi"/>
                <w:color w:val="000000"/>
                <w:sz w:val="20"/>
                <w:szCs w:val="20"/>
              </w:rPr>
              <w:t>N/A</w:t>
            </w:r>
          </w:p>
        </w:tc>
      </w:tr>
    </w:tbl>
    <w:p w14:paraId="47689D37" w14:textId="0E9F4FC4" w:rsidR="00B93541" w:rsidRPr="000A4CA9" w:rsidRDefault="00770329" w:rsidP="00C34032">
      <w:pPr>
        <w:pStyle w:val="Caption"/>
        <w:rPr>
          <w:rFonts w:ascii="Cambria" w:hAnsi="Cambria" w:cstheme="majorHAnsi"/>
        </w:rPr>
      </w:pPr>
      <w:ins w:id="104" w:author="Julia Sheriff" w:date="2019-06-01T00:04:00Z">
        <w:r>
          <w:t>Figure 05</w:t>
        </w:r>
      </w:ins>
    </w:p>
    <w:p w14:paraId="5F3327B9" w14:textId="77777777" w:rsidR="00B93541" w:rsidRPr="000A4CA9" w:rsidRDefault="00B93541"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p>
    <w:p w14:paraId="414C695A" w14:textId="77777777" w:rsidR="007728ED" w:rsidDel="00901384" w:rsidRDefault="007728ED" w:rsidP="000A4CA9">
      <w:pPr>
        <w:spacing w:line="360" w:lineRule="auto"/>
        <w:rPr>
          <w:del w:id="105" w:author="Julia Sheriff" w:date="2019-06-05T16:03:00Z"/>
          <w:rFonts w:ascii="Cambria" w:hAnsi="Cambria" w:cstheme="majorHAnsi"/>
          <w:b/>
          <w:bCs/>
        </w:rPr>
      </w:pPr>
    </w:p>
    <w:p w14:paraId="4C4FDA1F" w14:textId="77777777" w:rsidR="00901384" w:rsidRDefault="00901384" w:rsidP="000A4CA9">
      <w:pPr>
        <w:spacing w:line="360" w:lineRule="auto"/>
        <w:rPr>
          <w:ins w:id="106" w:author="Julia Sheriff" w:date="2019-06-05T16:20:00Z"/>
          <w:rFonts w:ascii="Cambria" w:hAnsi="Cambria" w:cstheme="majorHAnsi"/>
          <w:b/>
          <w:bCs/>
        </w:rPr>
      </w:pPr>
    </w:p>
    <w:p w14:paraId="2E6FB1ED" w14:textId="77777777" w:rsidR="00901384" w:rsidRDefault="00901384" w:rsidP="000A4CA9">
      <w:pPr>
        <w:spacing w:line="360" w:lineRule="auto"/>
        <w:rPr>
          <w:ins w:id="107" w:author="Julia Sheriff" w:date="2019-06-05T16:20:00Z"/>
          <w:rFonts w:ascii="Cambria" w:hAnsi="Cambria" w:cstheme="majorHAnsi"/>
          <w:b/>
          <w:bCs/>
        </w:rPr>
      </w:pPr>
    </w:p>
    <w:p w14:paraId="0E09A2B3" w14:textId="77777777" w:rsidR="00901384" w:rsidRDefault="00901384" w:rsidP="000A4CA9">
      <w:pPr>
        <w:spacing w:line="360" w:lineRule="auto"/>
        <w:rPr>
          <w:ins w:id="108" w:author="Julia Sheriff" w:date="2019-06-05T16:20:00Z"/>
          <w:rFonts w:ascii="Cambria" w:hAnsi="Cambria" w:cstheme="majorHAnsi"/>
          <w:b/>
          <w:bCs/>
        </w:rPr>
      </w:pPr>
    </w:p>
    <w:p w14:paraId="22B35916" w14:textId="77777777" w:rsidR="00901384" w:rsidRDefault="00901384" w:rsidP="000A4CA9">
      <w:pPr>
        <w:spacing w:line="360" w:lineRule="auto"/>
        <w:rPr>
          <w:ins w:id="109" w:author="Julia Sheriff" w:date="2019-06-05T16:20:00Z"/>
          <w:rFonts w:ascii="Cambria" w:hAnsi="Cambria" w:cstheme="majorHAnsi"/>
          <w:b/>
          <w:bCs/>
        </w:rPr>
      </w:pPr>
    </w:p>
    <w:p w14:paraId="60E334FC" w14:textId="77777777" w:rsidR="007728ED" w:rsidDel="00FE1F16" w:rsidRDefault="007728ED" w:rsidP="000A4CA9">
      <w:pPr>
        <w:spacing w:line="360" w:lineRule="auto"/>
        <w:rPr>
          <w:del w:id="110" w:author="Julia Sheriff" w:date="2019-06-05T16:03:00Z"/>
          <w:rFonts w:ascii="Cambria" w:hAnsi="Cambria" w:cstheme="majorHAnsi"/>
          <w:b/>
          <w:bCs/>
        </w:rPr>
      </w:pPr>
    </w:p>
    <w:p w14:paraId="09073FB4" w14:textId="65587581" w:rsidR="00EE5CCF" w:rsidRPr="00D434D6" w:rsidRDefault="00EE5CCF" w:rsidP="000A4CA9">
      <w:pPr>
        <w:spacing w:line="360" w:lineRule="auto"/>
        <w:rPr>
          <w:rFonts w:ascii="Cambria" w:hAnsi="Cambria" w:cstheme="majorHAnsi"/>
          <w:b/>
          <w:bCs/>
          <w:sz w:val="32"/>
          <w:szCs w:val="32"/>
        </w:rPr>
      </w:pPr>
      <w:r w:rsidRPr="00D434D6">
        <w:rPr>
          <w:rFonts w:ascii="Cambria" w:hAnsi="Cambria" w:cstheme="majorHAnsi"/>
          <w:b/>
          <w:bCs/>
          <w:sz w:val="32"/>
          <w:szCs w:val="32"/>
        </w:rPr>
        <w:t>2.4 EXTENDED MODELING</w:t>
      </w:r>
    </w:p>
    <w:p w14:paraId="0DA0CA28" w14:textId="77777777" w:rsidR="004C73D9" w:rsidRPr="000A4CA9" w:rsidRDefault="004C73D9" w:rsidP="000A4CA9">
      <w:pPr>
        <w:spacing w:line="360" w:lineRule="auto"/>
        <w:rPr>
          <w:rFonts w:ascii="Cambria" w:hAnsi="Cambria" w:cstheme="majorHAnsi"/>
          <w:b/>
          <w:bCs/>
        </w:rPr>
      </w:pPr>
    </w:p>
    <w:p w14:paraId="56391C57" w14:textId="0762E31A" w:rsidR="00BE7793" w:rsidRPr="000A4CA9" w:rsidRDefault="00BE7793" w:rsidP="000A4CA9">
      <w:pPr>
        <w:spacing w:line="360" w:lineRule="auto"/>
        <w:ind w:firstLine="720"/>
        <w:rPr>
          <w:rFonts w:ascii="Cambria" w:hAnsi="Cambria" w:cstheme="majorHAnsi"/>
        </w:rPr>
      </w:pPr>
      <w:r w:rsidRPr="000A4CA9">
        <w:rPr>
          <w:rFonts w:ascii="Cambria" w:hAnsi="Cambria" w:cstheme="majorHAnsi"/>
        </w:rPr>
        <w:t xml:space="preserve">For </w:t>
      </w:r>
      <w:r w:rsidR="00EE5CCF" w:rsidRPr="000A4CA9">
        <w:rPr>
          <w:rFonts w:ascii="Cambria" w:hAnsi="Cambria" w:cstheme="majorHAnsi"/>
        </w:rPr>
        <w:t>the linear regression model</w:t>
      </w:r>
      <w:r w:rsidRPr="000A4CA9">
        <w:rPr>
          <w:rFonts w:ascii="Cambria" w:hAnsi="Cambria" w:cstheme="majorHAnsi"/>
        </w:rPr>
        <w:t xml:space="preserve">, </w:t>
      </w:r>
      <w:r w:rsidR="00EE5CCF" w:rsidRPr="000A4CA9">
        <w:rPr>
          <w:rFonts w:ascii="Cambria" w:hAnsi="Cambria" w:cstheme="majorHAnsi"/>
        </w:rPr>
        <w:t xml:space="preserve">a </w:t>
      </w:r>
      <w:r w:rsidRPr="000A4CA9">
        <w:rPr>
          <w:rFonts w:ascii="Cambria" w:hAnsi="Cambria" w:cstheme="majorHAnsi"/>
        </w:rPr>
        <w:t xml:space="preserve">log base 10 transformation with ridge regression improved the baseline model. </w:t>
      </w:r>
      <w:r w:rsidR="00EE5CCF" w:rsidRPr="000A4CA9">
        <w:rPr>
          <w:rFonts w:ascii="Cambria" w:hAnsi="Cambria" w:cstheme="majorHAnsi"/>
        </w:rPr>
        <w:t>Testing R^2 improved from .</w:t>
      </w:r>
      <w:r w:rsidR="004C73D9">
        <w:rPr>
          <w:rFonts w:ascii="Cambria" w:hAnsi="Cambria" w:cstheme="majorHAnsi"/>
        </w:rPr>
        <w:t>7</w:t>
      </w:r>
      <w:ins w:id="111" w:author="Julia Sheriff" w:date="2019-06-05T15:59:00Z">
        <w:r w:rsidR="00FE1F16">
          <w:rPr>
            <w:rFonts w:ascii="Cambria" w:hAnsi="Cambria" w:cstheme="majorHAnsi"/>
          </w:rPr>
          <w:t>2</w:t>
        </w:r>
      </w:ins>
      <w:r w:rsidR="00EE5CCF" w:rsidRPr="000A4CA9">
        <w:rPr>
          <w:rFonts w:ascii="Cambria" w:hAnsi="Cambria" w:cstheme="majorHAnsi"/>
        </w:rPr>
        <w:t xml:space="preserve"> to .7</w:t>
      </w:r>
      <w:ins w:id="112" w:author="Julia Sheriff" w:date="2019-06-05T15:59:00Z">
        <w:r w:rsidR="00FE1F16">
          <w:rPr>
            <w:rFonts w:ascii="Cambria" w:hAnsi="Cambria" w:cstheme="majorHAnsi"/>
          </w:rPr>
          <w:t>5</w:t>
        </w:r>
      </w:ins>
      <w:r w:rsidR="00EE5CCF" w:rsidRPr="000A4CA9">
        <w:rPr>
          <w:rFonts w:ascii="Cambria" w:hAnsi="Cambria" w:cstheme="majorHAnsi"/>
        </w:rPr>
        <w:t xml:space="preserve">. </w:t>
      </w:r>
      <w:r w:rsidRPr="000A4CA9">
        <w:rPr>
          <w:rFonts w:ascii="Cambria" w:hAnsi="Cambria" w:cstheme="majorHAnsi"/>
        </w:rPr>
        <w:t xml:space="preserve">The best model </w:t>
      </w:r>
      <w:r w:rsidR="00597397" w:rsidRPr="000A4CA9">
        <w:rPr>
          <w:rFonts w:ascii="Cambria" w:hAnsi="Cambria" w:cstheme="majorHAnsi"/>
        </w:rPr>
        <w:t xml:space="preserve">including </w:t>
      </w:r>
      <w:r w:rsidRPr="000A4CA9">
        <w:rPr>
          <w:rFonts w:ascii="Cambria" w:hAnsi="Cambria" w:cstheme="majorHAnsi"/>
        </w:rPr>
        <w:t>outliers had high dimensional geographical variables removed and one collinear variable removed</w:t>
      </w:r>
      <w:r w:rsidR="00597397" w:rsidRPr="000A4CA9">
        <w:rPr>
          <w:rFonts w:ascii="Cambria" w:hAnsi="Cambria" w:cstheme="majorHAnsi"/>
        </w:rPr>
        <w:t>, ‘KITCHENS’</w:t>
      </w:r>
      <w:ins w:id="113" w:author="Julia Sheriff" w:date="2019-05-31T21:51:00Z">
        <w:r w:rsidR="00EE0A3E">
          <w:rPr>
            <w:rFonts w:ascii="Cambria" w:hAnsi="Cambria" w:cstheme="majorHAnsi"/>
          </w:rPr>
          <w:t xml:space="preserve"> (see Figure 05)</w:t>
        </w:r>
      </w:ins>
      <w:r w:rsidRPr="000A4CA9">
        <w:rPr>
          <w:rFonts w:ascii="Cambria" w:hAnsi="Cambria" w:cstheme="majorHAnsi"/>
        </w:rPr>
        <w:t xml:space="preserve">. Removing high </w:t>
      </w:r>
      <w:r w:rsidR="00DD1229" w:rsidRPr="000A4CA9">
        <w:rPr>
          <w:rFonts w:ascii="Cambria" w:hAnsi="Cambria" w:cstheme="majorHAnsi"/>
        </w:rPr>
        <w:t>variance inflation factor (VIF)</w:t>
      </w:r>
      <w:r w:rsidRPr="000A4CA9">
        <w:rPr>
          <w:rFonts w:ascii="Cambria" w:hAnsi="Cambria" w:cstheme="majorHAnsi"/>
        </w:rPr>
        <w:t xml:space="preserve"> variables did not improve the performance.  </w:t>
      </w:r>
      <w:r w:rsidR="00597397" w:rsidRPr="000A4CA9">
        <w:rPr>
          <w:rFonts w:ascii="Cambria" w:hAnsi="Cambria" w:cstheme="majorHAnsi"/>
        </w:rPr>
        <w:t>The best model including outliers</w:t>
      </w:r>
      <w:r w:rsidR="004C73D9">
        <w:rPr>
          <w:rFonts w:ascii="Cambria" w:hAnsi="Cambria" w:cstheme="majorHAnsi"/>
        </w:rPr>
        <w:t xml:space="preserve"> passed the linear model assumptions for </w:t>
      </w:r>
      <w:r w:rsidR="00597397" w:rsidRPr="000A4CA9">
        <w:rPr>
          <w:rFonts w:ascii="Cambria" w:hAnsi="Cambria" w:cstheme="majorHAnsi"/>
        </w:rPr>
        <w:t>linearity</w:t>
      </w:r>
      <w:r w:rsidR="004C73D9">
        <w:rPr>
          <w:rFonts w:ascii="Cambria" w:hAnsi="Cambria" w:cstheme="majorHAnsi"/>
        </w:rPr>
        <w:t>.</w:t>
      </w:r>
      <w:r w:rsidR="00597397" w:rsidRPr="000A4CA9">
        <w:rPr>
          <w:rFonts w:ascii="Cambria" w:hAnsi="Cambria" w:cstheme="majorHAnsi"/>
        </w:rPr>
        <w:t xml:space="preserve"> </w:t>
      </w:r>
      <w:r w:rsidR="004C73D9">
        <w:rPr>
          <w:rFonts w:ascii="Cambria" w:hAnsi="Cambria" w:cstheme="majorHAnsi"/>
        </w:rPr>
        <w:t>Residuals had fatter tails than a</w:t>
      </w:r>
      <w:r w:rsidR="00597397" w:rsidRPr="000A4CA9">
        <w:rPr>
          <w:rFonts w:ascii="Cambria" w:hAnsi="Cambria" w:cstheme="majorHAnsi"/>
        </w:rPr>
        <w:t xml:space="preserve"> normal distribution, and </w:t>
      </w:r>
      <w:r w:rsidR="004C73D9">
        <w:rPr>
          <w:rFonts w:ascii="Cambria" w:hAnsi="Cambria" w:cstheme="majorHAnsi"/>
        </w:rPr>
        <w:t xml:space="preserve">the model was </w:t>
      </w:r>
      <w:r w:rsidR="00597397" w:rsidRPr="000A4CA9">
        <w:rPr>
          <w:rFonts w:ascii="Cambria" w:hAnsi="Cambria" w:cstheme="majorHAnsi"/>
        </w:rPr>
        <w:t xml:space="preserve">a bit </w:t>
      </w:r>
      <w:proofErr w:type="spellStart"/>
      <w:r w:rsidR="00597397" w:rsidRPr="000A4CA9">
        <w:rPr>
          <w:rFonts w:ascii="Cambria" w:hAnsi="Cambria" w:cstheme="majorHAnsi"/>
        </w:rPr>
        <w:t>heteros</w:t>
      </w:r>
      <w:ins w:id="114" w:author="Julia Sheriff" w:date="2019-06-05T15:59:00Z">
        <w:r w:rsidR="00FE1F16">
          <w:rPr>
            <w:rFonts w:ascii="Cambria" w:hAnsi="Cambria" w:cstheme="majorHAnsi"/>
          </w:rPr>
          <w:t>c</w:t>
        </w:r>
      </w:ins>
      <w:r w:rsidR="00597397" w:rsidRPr="000A4CA9">
        <w:rPr>
          <w:rFonts w:ascii="Cambria" w:hAnsi="Cambria" w:cstheme="majorHAnsi"/>
        </w:rPr>
        <w:t>edastic</w:t>
      </w:r>
      <w:proofErr w:type="spellEnd"/>
      <w:r w:rsidR="00597397" w:rsidRPr="000A4CA9">
        <w:rPr>
          <w:rFonts w:ascii="Cambria" w:hAnsi="Cambria" w:cstheme="majorHAnsi"/>
        </w:rPr>
        <w:t xml:space="preserve">. </w:t>
      </w:r>
      <w:r w:rsidRPr="000A4CA9">
        <w:rPr>
          <w:rFonts w:ascii="Cambria" w:hAnsi="Cambria" w:cstheme="majorHAnsi"/>
        </w:rPr>
        <w:t>The model without outliers</w:t>
      </w:r>
      <w:r w:rsidR="00597397" w:rsidRPr="000A4CA9">
        <w:rPr>
          <w:rFonts w:ascii="Cambria" w:hAnsi="Cambria" w:cstheme="majorHAnsi"/>
        </w:rPr>
        <w:t xml:space="preserve"> (1.7% of the data)</w:t>
      </w:r>
      <w:r w:rsidRPr="000A4CA9">
        <w:rPr>
          <w:rFonts w:ascii="Cambria" w:hAnsi="Cambria" w:cstheme="majorHAnsi"/>
        </w:rPr>
        <w:t xml:space="preserve"> performed the best with the same variables removed</w:t>
      </w:r>
      <w:r w:rsidR="00597397" w:rsidRPr="000A4CA9">
        <w:rPr>
          <w:rFonts w:ascii="Cambria" w:hAnsi="Cambria" w:cstheme="majorHAnsi"/>
        </w:rPr>
        <w:t>, with testing R^2 at .8</w:t>
      </w:r>
      <w:ins w:id="115" w:author="Julia Sheriff" w:date="2019-06-05T16:00:00Z">
        <w:r w:rsidR="00901384">
          <w:rPr>
            <w:rFonts w:ascii="Cambria" w:hAnsi="Cambria" w:cstheme="majorHAnsi"/>
          </w:rPr>
          <w:t>4</w:t>
        </w:r>
      </w:ins>
      <w:del w:id="116" w:author="Julia Sheriff" w:date="2019-06-05T16:00:00Z">
        <w:r w:rsidR="00597397" w:rsidRPr="000A4CA9" w:rsidDel="00FE1F16">
          <w:rPr>
            <w:rFonts w:ascii="Cambria" w:hAnsi="Cambria" w:cstheme="majorHAnsi"/>
          </w:rPr>
          <w:delText>406</w:delText>
        </w:r>
      </w:del>
      <w:ins w:id="117" w:author="Julia Sheriff" w:date="2019-05-31T21:51:00Z">
        <w:r w:rsidR="00EE0A3E">
          <w:rPr>
            <w:rFonts w:ascii="Cambria" w:hAnsi="Cambria" w:cstheme="majorHAnsi"/>
          </w:rPr>
          <w:t xml:space="preserve"> (see Figure 06)</w:t>
        </w:r>
      </w:ins>
      <w:r w:rsidR="00597397" w:rsidRPr="000A4CA9">
        <w:rPr>
          <w:rFonts w:ascii="Cambria" w:hAnsi="Cambria" w:cstheme="majorHAnsi"/>
        </w:rPr>
        <w:t>. This model’s residuals were closer to a normal distribution. Because these models didn’t pass the assumptions for linear regression, this suggested that a nonlinear model may yield better results.</w:t>
      </w:r>
    </w:p>
    <w:p w14:paraId="68010FE4" w14:textId="77777777" w:rsidR="00BE7793" w:rsidRPr="000A4CA9" w:rsidRDefault="00BE7793" w:rsidP="000A4CA9">
      <w:pPr>
        <w:spacing w:line="360" w:lineRule="auto"/>
        <w:rPr>
          <w:rFonts w:ascii="Cambria" w:hAnsi="Cambria" w:cstheme="majorHAnsi"/>
        </w:rPr>
      </w:pPr>
    </w:p>
    <w:p w14:paraId="356222EF" w14:textId="6610158D" w:rsidR="00FE1F16" w:rsidRDefault="00BE7793" w:rsidP="000A4CA9">
      <w:pPr>
        <w:spacing w:line="360" w:lineRule="auto"/>
        <w:rPr>
          <w:ins w:id="118" w:author="Julia Sheriff" w:date="2019-06-05T15:58:00Z"/>
          <w:rFonts w:ascii="Cambria" w:hAnsi="Cambria" w:cstheme="majorHAnsi"/>
        </w:rPr>
      </w:pPr>
      <w:r w:rsidRPr="000A4CA9">
        <w:rPr>
          <w:rFonts w:ascii="Cambria" w:hAnsi="Cambria" w:cstheme="majorHAnsi"/>
        </w:rPr>
        <w:t>LINEAR MODELS:</w:t>
      </w:r>
    </w:p>
    <w:tbl>
      <w:tblPr>
        <w:tblStyle w:val="TableGrid"/>
        <w:tblW w:w="9558" w:type="dxa"/>
        <w:tblLayout w:type="fixed"/>
        <w:tblLook w:val="04A0" w:firstRow="1" w:lastRow="0" w:firstColumn="1" w:lastColumn="0" w:noHBand="0" w:noVBand="1"/>
      </w:tblPr>
      <w:tblGrid>
        <w:gridCol w:w="2628"/>
        <w:gridCol w:w="1890"/>
        <w:gridCol w:w="1170"/>
        <w:gridCol w:w="1170"/>
        <w:gridCol w:w="1260"/>
        <w:gridCol w:w="1440"/>
      </w:tblGrid>
      <w:tr w:rsidR="00FE1F16" w:rsidRPr="00877C3D" w14:paraId="227B607F" w14:textId="77777777" w:rsidTr="00FE1F16">
        <w:trPr>
          <w:trHeight w:val="404"/>
          <w:ins w:id="119" w:author="Julia Sheriff" w:date="2019-06-05T15:58:00Z"/>
        </w:trPr>
        <w:tc>
          <w:tcPr>
            <w:tcW w:w="2628" w:type="dxa"/>
          </w:tcPr>
          <w:p w14:paraId="6C6B2B24" w14:textId="77777777" w:rsidR="00FE1F16" w:rsidRPr="00877C3D" w:rsidRDefault="00FE1F16" w:rsidP="00FE1F16">
            <w:pPr>
              <w:rPr>
                <w:ins w:id="120" w:author="Julia Sheriff" w:date="2019-06-05T15:58:00Z"/>
                <w:sz w:val="20"/>
                <w:szCs w:val="20"/>
              </w:rPr>
            </w:pPr>
            <w:ins w:id="121" w:author="Julia Sheriff" w:date="2019-06-05T15:58:00Z">
              <w:r w:rsidRPr="00877C3D">
                <w:rPr>
                  <w:sz w:val="20"/>
                  <w:szCs w:val="20"/>
                </w:rPr>
                <w:t>Type</w:t>
              </w:r>
            </w:ins>
          </w:p>
        </w:tc>
        <w:tc>
          <w:tcPr>
            <w:tcW w:w="1890" w:type="dxa"/>
          </w:tcPr>
          <w:p w14:paraId="6662E94E" w14:textId="77777777" w:rsidR="00FE1F16" w:rsidRPr="00877C3D" w:rsidRDefault="00FE1F16" w:rsidP="00FE1F16">
            <w:pPr>
              <w:rPr>
                <w:ins w:id="122" w:author="Julia Sheriff" w:date="2019-06-05T15:58:00Z"/>
                <w:sz w:val="20"/>
                <w:szCs w:val="20"/>
              </w:rPr>
            </w:pPr>
            <w:ins w:id="123" w:author="Julia Sheriff" w:date="2019-06-05T15:58:00Z">
              <w:r w:rsidRPr="00877C3D">
                <w:rPr>
                  <w:sz w:val="20"/>
                  <w:szCs w:val="20"/>
                </w:rPr>
                <w:t>Variables removed</w:t>
              </w:r>
            </w:ins>
          </w:p>
        </w:tc>
        <w:tc>
          <w:tcPr>
            <w:tcW w:w="1170" w:type="dxa"/>
          </w:tcPr>
          <w:p w14:paraId="7B9D3E75" w14:textId="77777777" w:rsidR="00FE1F16" w:rsidRPr="00877C3D" w:rsidRDefault="00FE1F16" w:rsidP="00FE1F16">
            <w:pPr>
              <w:rPr>
                <w:ins w:id="124" w:author="Julia Sheriff" w:date="2019-06-05T15:58:00Z"/>
                <w:sz w:val="20"/>
                <w:szCs w:val="20"/>
              </w:rPr>
            </w:pPr>
            <w:ins w:id="125" w:author="Julia Sheriff" w:date="2019-06-05T15:58:00Z">
              <w:r w:rsidRPr="00877C3D">
                <w:rPr>
                  <w:sz w:val="20"/>
                  <w:szCs w:val="20"/>
                </w:rPr>
                <w:t>MAPE</w:t>
              </w:r>
            </w:ins>
          </w:p>
        </w:tc>
        <w:tc>
          <w:tcPr>
            <w:tcW w:w="1170" w:type="dxa"/>
          </w:tcPr>
          <w:p w14:paraId="5A7208A3" w14:textId="77777777" w:rsidR="00FE1F16" w:rsidRPr="00877C3D" w:rsidRDefault="00FE1F16" w:rsidP="00FE1F16">
            <w:pPr>
              <w:rPr>
                <w:ins w:id="126" w:author="Julia Sheriff" w:date="2019-06-05T15:58:00Z"/>
                <w:sz w:val="20"/>
                <w:szCs w:val="20"/>
              </w:rPr>
            </w:pPr>
            <w:ins w:id="127" w:author="Julia Sheriff" w:date="2019-06-05T15:58:00Z">
              <w:r w:rsidRPr="00877C3D">
                <w:rPr>
                  <w:sz w:val="20"/>
                  <w:szCs w:val="20"/>
                </w:rPr>
                <w:t>RMSE</w:t>
              </w:r>
            </w:ins>
          </w:p>
        </w:tc>
        <w:tc>
          <w:tcPr>
            <w:tcW w:w="1260" w:type="dxa"/>
          </w:tcPr>
          <w:p w14:paraId="63C2320D" w14:textId="77777777" w:rsidR="00FE1F16" w:rsidRPr="00877C3D" w:rsidRDefault="00FE1F16" w:rsidP="00FE1F16">
            <w:pPr>
              <w:rPr>
                <w:ins w:id="128" w:author="Julia Sheriff" w:date="2019-06-05T15:58:00Z"/>
                <w:sz w:val="20"/>
                <w:szCs w:val="20"/>
              </w:rPr>
            </w:pPr>
            <w:ins w:id="129" w:author="Julia Sheriff" w:date="2019-06-05T15:58:00Z">
              <w:r>
                <w:rPr>
                  <w:sz w:val="20"/>
                  <w:szCs w:val="20"/>
                </w:rPr>
                <w:t>R^2 train</w:t>
              </w:r>
            </w:ins>
          </w:p>
        </w:tc>
        <w:tc>
          <w:tcPr>
            <w:tcW w:w="1440" w:type="dxa"/>
          </w:tcPr>
          <w:p w14:paraId="2C06F896" w14:textId="77777777" w:rsidR="00FE1F16" w:rsidRPr="00877C3D" w:rsidRDefault="00FE1F16" w:rsidP="00FE1F16">
            <w:pPr>
              <w:rPr>
                <w:ins w:id="130" w:author="Julia Sheriff" w:date="2019-06-05T15:58:00Z"/>
                <w:sz w:val="20"/>
                <w:szCs w:val="20"/>
              </w:rPr>
            </w:pPr>
            <w:ins w:id="131" w:author="Julia Sheriff" w:date="2019-06-05T15:58:00Z">
              <w:r w:rsidRPr="00877C3D">
                <w:rPr>
                  <w:sz w:val="20"/>
                  <w:szCs w:val="20"/>
                </w:rPr>
                <w:t>R^2</w:t>
              </w:r>
              <w:r>
                <w:rPr>
                  <w:sz w:val="20"/>
                  <w:szCs w:val="20"/>
                </w:rPr>
                <w:t xml:space="preserve"> testing</w:t>
              </w:r>
            </w:ins>
          </w:p>
        </w:tc>
      </w:tr>
      <w:tr w:rsidR="00FE1F16" w:rsidRPr="00877C3D" w14:paraId="425B3960" w14:textId="77777777" w:rsidTr="00FE1F16">
        <w:trPr>
          <w:ins w:id="132" w:author="Julia Sheriff" w:date="2019-06-05T15:58:00Z"/>
        </w:trPr>
        <w:tc>
          <w:tcPr>
            <w:tcW w:w="2628" w:type="dxa"/>
          </w:tcPr>
          <w:p w14:paraId="72319EFB" w14:textId="77777777" w:rsidR="00FE1F16" w:rsidRPr="00877C3D" w:rsidRDefault="00FE1F16" w:rsidP="00FE1F16">
            <w:pPr>
              <w:rPr>
                <w:ins w:id="133" w:author="Julia Sheriff" w:date="2019-06-05T15:58:00Z"/>
                <w:sz w:val="20"/>
                <w:szCs w:val="20"/>
              </w:rPr>
            </w:pPr>
            <w:ins w:id="134" w:author="Julia Sheriff" w:date="2019-06-05T15:58:00Z">
              <w:r w:rsidRPr="00877C3D">
                <w:rPr>
                  <w:sz w:val="20"/>
                  <w:szCs w:val="20"/>
                </w:rPr>
                <w:t xml:space="preserve">Baseline </w:t>
              </w:r>
            </w:ins>
          </w:p>
        </w:tc>
        <w:tc>
          <w:tcPr>
            <w:tcW w:w="1890" w:type="dxa"/>
          </w:tcPr>
          <w:p w14:paraId="74AD01E2" w14:textId="77777777" w:rsidR="00FE1F16" w:rsidRPr="00877C3D" w:rsidRDefault="00FE1F16" w:rsidP="00FE1F16">
            <w:pPr>
              <w:rPr>
                <w:ins w:id="135" w:author="Julia Sheriff" w:date="2019-06-05T15:58:00Z"/>
                <w:sz w:val="20"/>
                <w:szCs w:val="20"/>
              </w:rPr>
            </w:pPr>
            <w:ins w:id="136" w:author="Julia Sheriff" w:date="2019-06-05T15:58:00Z">
              <w:r w:rsidRPr="00877C3D">
                <w:rPr>
                  <w:sz w:val="20"/>
                  <w:szCs w:val="20"/>
                </w:rPr>
                <w:t xml:space="preserve">'QUADRANT', 'WARD', 'NBHD', 'CENSUS_BLOCK', 'ZIPCODE', 'SQUARE' </w:t>
              </w:r>
            </w:ins>
          </w:p>
        </w:tc>
        <w:tc>
          <w:tcPr>
            <w:tcW w:w="1170" w:type="dxa"/>
          </w:tcPr>
          <w:p w14:paraId="2C2E414D" w14:textId="77777777" w:rsidR="00FE1F16" w:rsidRPr="004E2DF5"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37" w:author="Julia Sheriff" w:date="2019-06-05T15:58:00Z"/>
                <w:rFonts w:ascii="Courier" w:hAnsi="Courier" w:cs="Courier"/>
                <w:color w:val="000000"/>
                <w:sz w:val="21"/>
                <w:szCs w:val="21"/>
              </w:rPr>
            </w:pPr>
            <w:ins w:id="138" w:author="Julia Sheriff" w:date="2019-06-05T15:58:00Z">
              <w:r w:rsidRPr="004E2DF5">
                <w:rPr>
                  <w:rFonts w:ascii="Courier" w:hAnsi="Courier" w:cs="Courier"/>
                  <w:color w:val="000000"/>
                  <w:sz w:val="21"/>
                  <w:szCs w:val="21"/>
                </w:rPr>
                <w:t>41.41</w:t>
              </w:r>
            </w:ins>
          </w:p>
          <w:p w14:paraId="058BE6BE" w14:textId="77777777" w:rsidR="00FE1F16" w:rsidRPr="00877C3D" w:rsidRDefault="00FE1F16" w:rsidP="00FE1F16">
            <w:pPr>
              <w:rPr>
                <w:ins w:id="139" w:author="Julia Sheriff" w:date="2019-06-05T15:58:00Z"/>
                <w:sz w:val="20"/>
                <w:szCs w:val="20"/>
              </w:rPr>
            </w:pPr>
          </w:p>
        </w:tc>
        <w:tc>
          <w:tcPr>
            <w:tcW w:w="1170" w:type="dxa"/>
          </w:tcPr>
          <w:p w14:paraId="631FAA3D" w14:textId="77777777" w:rsidR="00FE1F16" w:rsidRPr="004E2DF5"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40" w:author="Julia Sheriff" w:date="2019-06-05T15:58:00Z"/>
                <w:rFonts w:ascii="Courier" w:hAnsi="Courier" w:cs="Courier"/>
                <w:color w:val="000000"/>
                <w:sz w:val="21"/>
                <w:szCs w:val="21"/>
              </w:rPr>
            </w:pPr>
            <w:ins w:id="141" w:author="Julia Sheriff" w:date="2019-06-05T15:58:00Z">
              <w:r w:rsidRPr="004E2DF5">
                <w:rPr>
                  <w:rFonts w:ascii="Courier" w:hAnsi="Courier" w:cs="Courier"/>
                  <w:color w:val="000000"/>
                  <w:sz w:val="21"/>
                  <w:szCs w:val="21"/>
                </w:rPr>
                <w:t>194645.07</w:t>
              </w:r>
            </w:ins>
          </w:p>
          <w:p w14:paraId="50D2CE3C" w14:textId="77777777" w:rsidR="00FE1F16" w:rsidRPr="00877C3D" w:rsidRDefault="00FE1F16" w:rsidP="00FE1F16">
            <w:pPr>
              <w:rPr>
                <w:ins w:id="142" w:author="Julia Sheriff" w:date="2019-06-05T15:58:00Z"/>
                <w:sz w:val="20"/>
                <w:szCs w:val="20"/>
              </w:rPr>
            </w:pPr>
          </w:p>
        </w:tc>
        <w:tc>
          <w:tcPr>
            <w:tcW w:w="1260" w:type="dxa"/>
          </w:tcPr>
          <w:p w14:paraId="423EB91A" w14:textId="77777777" w:rsidR="00FE1F16" w:rsidRPr="004E2DF5"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43" w:author="Julia Sheriff" w:date="2019-06-05T15:58:00Z"/>
                <w:rFonts w:ascii="Courier" w:hAnsi="Courier" w:cs="Courier"/>
                <w:color w:val="000000"/>
                <w:sz w:val="21"/>
                <w:szCs w:val="21"/>
              </w:rPr>
            </w:pPr>
            <w:ins w:id="144" w:author="Julia Sheriff" w:date="2019-06-05T15:58:00Z">
              <w:r w:rsidRPr="004E2DF5">
                <w:rPr>
                  <w:rFonts w:ascii="Courier" w:hAnsi="Courier" w:cs="Courier"/>
                  <w:color w:val="000000"/>
                  <w:sz w:val="21"/>
                  <w:szCs w:val="21"/>
                </w:rPr>
                <w:t>0.7067</w:t>
              </w:r>
            </w:ins>
          </w:p>
          <w:p w14:paraId="7B4FE419" w14:textId="77777777" w:rsidR="00FE1F16" w:rsidRPr="00216E7F"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45" w:author="Julia Sheriff" w:date="2019-06-05T15:58:00Z"/>
                <w:rFonts w:ascii="Courier" w:eastAsiaTheme="minorHAnsi" w:hAnsi="Courier" w:cs="Courier"/>
                <w:color w:val="000000"/>
                <w:sz w:val="21"/>
                <w:szCs w:val="21"/>
              </w:rPr>
            </w:pPr>
          </w:p>
          <w:p w14:paraId="42EE8220" w14:textId="77777777" w:rsidR="00FE1F16" w:rsidRPr="00A5616F"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46" w:author="Julia Sheriff" w:date="2019-06-05T15:58:00Z"/>
                <w:rFonts w:ascii="Courier" w:hAnsi="Courier" w:cs="Courier"/>
                <w:color w:val="000000"/>
                <w:sz w:val="21"/>
                <w:szCs w:val="21"/>
              </w:rPr>
            </w:pPr>
          </w:p>
        </w:tc>
        <w:tc>
          <w:tcPr>
            <w:tcW w:w="1440" w:type="dxa"/>
          </w:tcPr>
          <w:p w14:paraId="5302E6F5" w14:textId="77777777" w:rsidR="00FE1F16" w:rsidRPr="004E2DF5"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47" w:author="Julia Sheriff" w:date="2019-06-05T15:58:00Z"/>
                <w:rFonts w:ascii="Courier" w:hAnsi="Courier" w:cs="Courier"/>
                <w:color w:val="000000"/>
                <w:sz w:val="21"/>
                <w:szCs w:val="21"/>
              </w:rPr>
            </w:pPr>
            <w:ins w:id="148" w:author="Julia Sheriff" w:date="2019-06-05T15:58:00Z">
              <w:r w:rsidRPr="004E2DF5">
                <w:rPr>
                  <w:rFonts w:ascii="Courier" w:hAnsi="Courier" w:cs="Courier"/>
                  <w:color w:val="000000"/>
                  <w:sz w:val="21"/>
                  <w:szCs w:val="21"/>
                </w:rPr>
                <w:t>0.7177</w:t>
              </w:r>
            </w:ins>
          </w:p>
          <w:p w14:paraId="31631CF9" w14:textId="77777777" w:rsidR="00FE1F16" w:rsidRPr="00877C3D" w:rsidRDefault="00FE1F16" w:rsidP="00FE1F16">
            <w:pPr>
              <w:rPr>
                <w:ins w:id="149" w:author="Julia Sheriff" w:date="2019-06-05T15:58:00Z"/>
                <w:sz w:val="20"/>
                <w:szCs w:val="20"/>
              </w:rPr>
            </w:pPr>
          </w:p>
        </w:tc>
      </w:tr>
      <w:tr w:rsidR="00FE1F16" w:rsidRPr="00877C3D" w14:paraId="074A25F4" w14:textId="77777777" w:rsidTr="00FE1F16">
        <w:trPr>
          <w:ins w:id="150" w:author="Julia Sheriff" w:date="2019-06-05T15:58:00Z"/>
        </w:trPr>
        <w:tc>
          <w:tcPr>
            <w:tcW w:w="2628" w:type="dxa"/>
          </w:tcPr>
          <w:p w14:paraId="40B4E534" w14:textId="77777777" w:rsidR="00FE1F16" w:rsidRPr="00877C3D" w:rsidRDefault="00FE1F16" w:rsidP="00FE1F16">
            <w:pPr>
              <w:rPr>
                <w:ins w:id="151" w:author="Julia Sheriff" w:date="2019-06-05T15:58:00Z"/>
                <w:sz w:val="20"/>
                <w:szCs w:val="20"/>
              </w:rPr>
            </w:pPr>
            <w:ins w:id="152" w:author="Julia Sheriff" w:date="2019-06-05T15:58:00Z">
              <w:r w:rsidRPr="00877C3D">
                <w:rPr>
                  <w:sz w:val="20"/>
                  <w:szCs w:val="20"/>
                </w:rPr>
                <w:t xml:space="preserve">Improved baseline </w:t>
              </w:r>
            </w:ins>
          </w:p>
          <w:p w14:paraId="76C9C0BF" w14:textId="77777777" w:rsidR="00FE1F16" w:rsidRPr="00877C3D" w:rsidRDefault="00FE1F16" w:rsidP="00FE1F16">
            <w:pPr>
              <w:rPr>
                <w:ins w:id="153" w:author="Julia Sheriff" w:date="2019-06-05T15:58:00Z"/>
                <w:sz w:val="20"/>
                <w:szCs w:val="20"/>
              </w:rPr>
            </w:pPr>
            <w:ins w:id="154" w:author="Julia Sheriff" w:date="2019-06-05T15:58:00Z">
              <w:r w:rsidRPr="00877C3D">
                <w:rPr>
                  <w:sz w:val="20"/>
                  <w:szCs w:val="20"/>
                </w:rPr>
                <w:t>-</w:t>
              </w:r>
              <w:proofErr w:type="gramStart"/>
              <w:r w:rsidRPr="00877C3D">
                <w:rPr>
                  <w:sz w:val="20"/>
                  <w:szCs w:val="20"/>
                </w:rPr>
                <w:t>ridge</w:t>
              </w:r>
              <w:proofErr w:type="gramEnd"/>
              <w:r w:rsidRPr="00877C3D">
                <w:rPr>
                  <w:sz w:val="20"/>
                  <w:szCs w:val="20"/>
                </w:rPr>
                <w:t xml:space="preserve"> regression </w:t>
              </w:r>
            </w:ins>
          </w:p>
          <w:p w14:paraId="34F45CD1" w14:textId="77777777" w:rsidR="00FE1F16" w:rsidRPr="00877C3D" w:rsidRDefault="00FE1F16" w:rsidP="00FE1F16">
            <w:pPr>
              <w:rPr>
                <w:ins w:id="155" w:author="Julia Sheriff" w:date="2019-06-05T15:58:00Z"/>
                <w:sz w:val="20"/>
                <w:szCs w:val="20"/>
              </w:rPr>
            </w:pPr>
            <w:ins w:id="156" w:author="Julia Sheriff" w:date="2019-06-05T15:58:00Z">
              <w:r w:rsidRPr="00877C3D">
                <w:rPr>
                  <w:sz w:val="20"/>
                  <w:szCs w:val="20"/>
                </w:rPr>
                <w:t>-</w:t>
              </w:r>
              <w:proofErr w:type="gramStart"/>
              <w:r w:rsidRPr="00877C3D">
                <w:rPr>
                  <w:sz w:val="20"/>
                  <w:szCs w:val="20"/>
                </w:rPr>
                <w:t>log</w:t>
              </w:r>
              <w:proofErr w:type="gramEnd"/>
              <w:r w:rsidRPr="00877C3D">
                <w:rPr>
                  <w:sz w:val="20"/>
                  <w:szCs w:val="20"/>
                </w:rPr>
                <w:t>(‘PRICE’)</w:t>
              </w:r>
            </w:ins>
          </w:p>
        </w:tc>
        <w:tc>
          <w:tcPr>
            <w:tcW w:w="1890" w:type="dxa"/>
          </w:tcPr>
          <w:p w14:paraId="1D999A77" w14:textId="77777777" w:rsidR="00FE1F16" w:rsidRPr="00877C3D" w:rsidRDefault="00FE1F16" w:rsidP="00FE1F16">
            <w:pPr>
              <w:rPr>
                <w:ins w:id="157" w:author="Julia Sheriff" w:date="2019-06-05T15:58:00Z"/>
                <w:sz w:val="20"/>
                <w:szCs w:val="20"/>
              </w:rPr>
            </w:pPr>
            <w:ins w:id="158" w:author="Julia Sheriff" w:date="2019-06-05T15:58:00Z">
              <w:r w:rsidRPr="00877C3D">
                <w:rPr>
                  <w:sz w:val="20"/>
                  <w:szCs w:val="20"/>
                </w:rPr>
                <w:t>'QUADRANT', 'WARD', 'NBHD', 'CENSUS_BLOCK', 'ZIPCODE', 'SQUARE'</w:t>
              </w:r>
            </w:ins>
          </w:p>
        </w:tc>
        <w:tc>
          <w:tcPr>
            <w:tcW w:w="1170" w:type="dxa"/>
          </w:tcPr>
          <w:p w14:paraId="28C78739" w14:textId="77777777" w:rsidR="00FE1F16" w:rsidRPr="00F66084"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59" w:author="Julia Sheriff" w:date="2019-06-05T15:58:00Z"/>
                <w:rFonts w:ascii="Courier" w:hAnsi="Courier" w:cs="Courier"/>
                <w:color w:val="000000"/>
                <w:sz w:val="21"/>
                <w:szCs w:val="21"/>
              </w:rPr>
            </w:pPr>
            <w:ins w:id="160" w:author="Julia Sheriff" w:date="2019-06-05T15:58:00Z">
              <w:r w:rsidRPr="00F66084">
                <w:rPr>
                  <w:rFonts w:ascii="Courier" w:hAnsi="Courier" w:cs="Courier"/>
                  <w:color w:val="000000"/>
                  <w:sz w:val="21"/>
                  <w:szCs w:val="21"/>
                </w:rPr>
                <w:t>28.84</w:t>
              </w:r>
            </w:ins>
          </w:p>
          <w:p w14:paraId="099B4DD5" w14:textId="77777777" w:rsidR="00FE1F16" w:rsidRPr="00216E7F"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61" w:author="Julia Sheriff" w:date="2019-06-05T15:58:00Z"/>
                <w:rFonts w:ascii="Courier" w:eastAsiaTheme="minorHAnsi" w:hAnsi="Courier" w:cs="Courier"/>
                <w:color w:val="000000"/>
                <w:sz w:val="21"/>
                <w:szCs w:val="21"/>
              </w:rPr>
            </w:pPr>
          </w:p>
          <w:p w14:paraId="260599BB" w14:textId="77777777" w:rsidR="00FE1F16" w:rsidRPr="00877C3D" w:rsidRDefault="00FE1F16" w:rsidP="00FE1F16">
            <w:pPr>
              <w:rPr>
                <w:ins w:id="162" w:author="Julia Sheriff" w:date="2019-06-05T15:58:00Z"/>
                <w:sz w:val="20"/>
                <w:szCs w:val="20"/>
              </w:rPr>
            </w:pPr>
          </w:p>
        </w:tc>
        <w:tc>
          <w:tcPr>
            <w:tcW w:w="1170" w:type="dxa"/>
          </w:tcPr>
          <w:p w14:paraId="3FE75AFF" w14:textId="77777777" w:rsidR="00FE1F16" w:rsidRPr="00F66084"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63" w:author="Julia Sheriff" w:date="2019-06-05T15:58:00Z"/>
                <w:rFonts w:ascii="Courier" w:hAnsi="Courier" w:cs="Courier"/>
                <w:color w:val="000000"/>
                <w:sz w:val="21"/>
                <w:szCs w:val="21"/>
              </w:rPr>
            </w:pPr>
            <w:ins w:id="164" w:author="Julia Sheriff" w:date="2019-06-05T15:58:00Z">
              <w:r w:rsidRPr="00F66084">
                <w:rPr>
                  <w:rFonts w:ascii="Courier" w:hAnsi="Courier" w:cs="Courier"/>
                  <w:color w:val="000000"/>
                  <w:sz w:val="21"/>
                  <w:szCs w:val="21"/>
                </w:rPr>
                <w:t>198741.51</w:t>
              </w:r>
            </w:ins>
          </w:p>
          <w:p w14:paraId="299ACE17" w14:textId="77777777" w:rsidR="00FE1F16" w:rsidRPr="00877C3D" w:rsidRDefault="00FE1F16" w:rsidP="00FE1F16">
            <w:pPr>
              <w:rPr>
                <w:ins w:id="165" w:author="Julia Sheriff" w:date="2019-06-05T15:58:00Z"/>
                <w:sz w:val="20"/>
                <w:szCs w:val="20"/>
              </w:rPr>
            </w:pPr>
          </w:p>
        </w:tc>
        <w:tc>
          <w:tcPr>
            <w:tcW w:w="1260" w:type="dxa"/>
          </w:tcPr>
          <w:p w14:paraId="32E11FF3" w14:textId="77777777" w:rsidR="00FE1F16" w:rsidRPr="00F66084"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66" w:author="Julia Sheriff" w:date="2019-06-05T15:58:00Z"/>
                <w:rFonts w:ascii="Courier" w:hAnsi="Courier" w:cs="Courier"/>
                <w:color w:val="000000"/>
                <w:sz w:val="21"/>
                <w:szCs w:val="21"/>
              </w:rPr>
            </w:pPr>
            <w:ins w:id="167" w:author="Julia Sheriff" w:date="2019-06-05T15:58:00Z">
              <w:r w:rsidRPr="00F66084">
                <w:rPr>
                  <w:rFonts w:ascii="Courier" w:hAnsi="Courier" w:cs="Courier"/>
                  <w:color w:val="000000"/>
                  <w:sz w:val="21"/>
                  <w:szCs w:val="21"/>
                </w:rPr>
                <w:t>0.7650</w:t>
              </w:r>
            </w:ins>
          </w:p>
          <w:p w14:paraId="01936DB8" w14:textId="77777777" w:rsidR="00FE1F16" w:rsidRPr="00A5616F"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68" w:author="Julia Sheriff" w:date="2019-06-05T15:58:00Z"/>
                <w:rFonts w:ascii="Courier" w:hAnsi="Courier" w:cs="Courier"/>
                <w:color w:val="000000"/>
                <w:sz w:val="21"/>
                <w:szCs w:val="21"/>
              </w:rPr>
            </w:pPr>
          </w:p>
        </w:tc>
        <w:tc>
          <w:tcPr>
            <w:tcW w:w="1440" w:type="dxa"/>
          </w:tcPr>
          <w:p w14:paraId="0FE4E76A" w14:textId="77777777" w:rsidR="00FE1F16" w:rsidRPr="00F66084"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69" w:author="Julia Sheriff" w:date="2019-06-05T15:58:00Z"/>
                <w:rFonts w:ascii="Courier" w:hAnsi="Courier" w:cs="Courier"/>
                <w:color w:val="000000"/>
                <w:sz w:val="21"/>
                <w:szCs w:val="21"/>
              </w:rPr>
            </w:pPr>
            <w:ins w:id="170" w:author="Julia Sheriff" w:date="2019-06-05T15:58:00Z">
              <w:r w:rsidRPr="00F66084">
                <w:rPr>
                  <w:rFonts w:ascii="Courier" w:hAnsi="Courier" w:cs="Courier"/>
                  <w:color w:val="000000"/>
                  <w:sz w:val="21"/>
                  <w:szCs w:val="21"/>
                </w:rPr>
                <w:t>0.7517</w:t>
              </w:r>
            </w:ins>
          </w:p>
          <w:p w14:paraId="5B8E907E" w14:textId="77777777" w:rsidR="00FE1F16" w:rsidRPr="00877C3D" w:rsidRDefault="00FE1F16" w:rsidP="00FE1F16">
            <w:pPr>
              <w:rPr>
                <w:ins w:id="171" w:author="Julia Sheriff" w:date="2019-06-05T15:58:00Z"/>
                <w:sz w:val="20"/>
                <w:szCs w:val="20"/>
              </w:rPr>
            </w:pPr>
          </w:p>
        </w:tc>
      </w:tr>
      <w:tr w:rsidR="00FE1F16" w:rsidRPr="00877C3D" w14:paraId="1D5EF777" w14:textId="77777777" w:rsidTr="00FE1F16">
        <w:trPr>
          <w:ins w:id="172" w:author="Julia Sheriff" w:date="2019-06-05T15:58:00Z"/>
        </w:trPr>
        <w:tc>
          <w:tcPr>
            <w:tcW w:w="2628" w:type="dxa"/>
          </w:tcPr>
          <w:p w14:paraId="429EBA49" w14:textId="77777777" w:rsidR="00FE1F16" w:rsidRPr="00877C3D" w:rsidRDefault="00FE1F16" w:rsidP="00FE1F16">
            <w:pPr>
              <w:rPr>
                <w:ins w:id="173" w:author="Julia Sheriff" w:date="2019-06-05T15:58:00Z"/>
                <w:sz w:val="20"/>
                <w:szCs w:val="20"/>
              </w:rPr>
            </w:pPr>
            <w:ins w:id="174" w:author="Julia Sheriff" w:date="2019-06-05T15:58:00Z">
              <w:r w:rsidRPr="00877C3D">
                <w:rPr>
                  <w:sz w:val="20"/>
                  <w:szCs w:val="20"/>
                </w:rPr>
                <w:t>Best model with outliers</w:t>
              </w:r>
            </w:ins>
          </w:p>
          <w:p w14:paraId="5E5D68A5" w14:textId="77777777" w:rsidR="00FE1F16" w:rsidRPr="00877C3D" w:rsidRDefault="00FE1F16" w:rsidP="00FE1F16">
            <w:pPr>
              <w:rPr>
                <w:ins w:id="175" w:author="Julia Sheriff" w:date="2019-06-05T15:58:00Z"/>
                <w:sz w:val="20"/>
                <w:szCs w:val="20"/>
              </w:rPr>
            </w:pPr>
            <w:ins w:id="176" w:author="Julia Sheriff" w:date="2019-06-05T15:58:00Z">
              <w:r w:rsidRPr="00877C3D">
                <w:rPr>
                  <w:sz w:val="20"/>
                  <w:szCs w:val="20"/>
                </w:rPr>
                <w:t>-</w:t>
              </w:r>
              <w:proofErr w:type="gramStart"/>
              <w:r w:rsidRPr="00877C3D">
                <w:rPr>
                  <w:sz w:val="20"/>
                  <w:szCs w:val="20"/>
                </w:rPr>
                <w:t>ridge</w:t>
              </w:r>
              <w:proofErr w:type="gramEnd"/>
              <w:r w:rsidRPr="00877C3D">
                <w:rPr>
                  <w:sz w:val="20"/>
                  <w:szCs w:val="20"/>
                </w:rPr>
                <w:t xml:space="preserve"> regression </w:t>
              </w:r>
            </w:ins>
          </w:p>
          <w:p w14:paraId="408471E2" w14:textId="77777777" w:rsidR="00FE1F16" w:rsidRPr="00877C3D" w:rsidRDefault="00FE1F16" w:rsidP="00FE1F16">
            <w:pPr>
              <w:rPr>
                <w:ins w:id="177" w:author="Julia Sheriff" w:date="2019-06-05T15:58:00Z"/>
                <w:sz w:val="20"/>
                <w:szCs w:val="20"/>
              </w:rPr>
            </w:pPr>
            <w:ins w:id="178" w:author="Julia Sheriff" w:date="2019-06-05T15:58:00Z">
              <w:r w:rsidRPr="00877C3D">
                <w:rPr>
                  <w:sz w:val="20"/>
                  <w:szCs w:val="20"/>
                </w:rPr>
                <w:t>-</w:t>
              </w:r>
              <w:proofErr w:type="gramStart"/>
              <w:r w:rsidRPr="00877C3D">
                <w:rPr>
                  <w:sz w:val="20"/>
                  <w:szCs w:val="20"/>
                </w:rPr>
                <w:t>log</w:t>
              </w:r>
              <w:proofErr w:type="gramEnd"/>
              <w:r w:rsidRPr="00877C3D">
                <w:rPr>
                  <w:sz w:val="20"/>
                  <w:szCs w:val="20"/>
                </w:rPr>
                <w:t>(‘PRICE’)</w:t>
              </w:r>
            </w:ins>
          </w:p>
        </w:tc>
        <w:tc>
          <w:tcPr>
            <w:tcW w:w="1890" w:type="dxa"/>
          </w:tcPr>
          <w:p w14:paraId="3411D32E" w14:textId="77777777" w:rsidR="00FE1F16" w:rsidRPr="00877C3D" w:rsidRDefault="00FE1F16" w:rsidP="00FE1F16">
            <w:pPr>
              <w:rPr>
                <w:ins w:id="179" w:author="Julia Sheriff" w:date="2019-06-05T15:58:00Z"/>
                <w:sz w:val="20"/>
                <w:szCs w:val="20"/>
              </w:rPr>
            </w:pPr>
            <w:ins w:id="180" w:author="Julia Sheriff" w:date="2019-06-05T15:58:00Z">
              <w:r w:rsidRPr="00877C3D">
                <w:rPr>
                  <w:sz w:val="20"/>
                  <w:szCs w:val="20"/>
                </w:rPr>
                <w:t>'KITCHE</w:t>
              </w:r>
              <w:r>
                <w:rPr>
                  <w:sz w:val="20"/>
                  <w:szCs w:val="20"/>
                </w:rPr>
                <w:t>NS', 'SUBNBHD', 'CENSUS_BLOCK', ‘SQUARE’</w:t>
              </w:r>
            </w:ins>
          </w:p>
          <w:p w14:paraId="2ADF4AA7" w14:textId="77777777" w:rsidR="00FE1F16" w:rsidRPr="00877C3D" w:rsidRDefault="00FE1F16" w:rsidP="00FE1F16">
            <w:pPr>
              <w:rPr>
                <w:ins w:id="181" w:author="Julia Sheriff" w:date="2019-06-05T15:58:00Z"/>
                <w:sz w:val="20"/>
                <w:szCs w:val="20"/>
              </w:rPr>
            </w:pPr>
          </w:p>
        </w:tc>
        <w:tc>
          <w:tcPr>
            <w:tcW w:w="1170" w:type="dxa"/>
          </w:tcPr>
          <w:p w14:paraId="533FB252" w14:textId="77777777" w:rsidR="00FE1F16" w:rsidRPr="00B1505B"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82" w:author="Julia Sheriff" w:date="2019-06-05T15:58:00Z"/>
                <w:rFonts w:ascii="Courier" w:hAnsi="Courier" w:cs="Courier"/>
                <w:color w:val="000000"/>
                <w:sz w:val="21"/>
                <w:szCs w:val="21"/>
              </w:rPr>
            </w:pPr>
            <w:ins w:id="183" w:author="Julia Sheriff" w:date="2019-06-05T15:58:00Z">
              <w:r w:rsidRPr="00B1505B">
                <w:rPr>
                  <w:rFonts w:ascii="Courier" w:hAnsi="Courier" w:cs="Courier"/>
                  <w:color w:val="000000"/>
                  <w:sz w:val="21"/>
                  <w:szCs w:val="21"/>
                </w:rPr>
                <w:t>27.48</w:t>
              </w:r>
            </w:ins>
          </w:p>
          <w:p w14:paraId="4DA8E2D5" w14:textId="77777777" w:rsidR="00FE1F16" w:rsidRPr="00877C3D" w:rsidRDefault="00FE1F16" w:rsidP="00FE1F16">
            <w:pPr>
              <w:rPr>
                <w:ins w:id="184" w:author="Julia Sheriff" w:date="2019-06-05T15:58:00Z"/>
                <w:sz w:val="20"/>
                <w:szCs w:val="20"/>
              </w:rPr>
            </w:pPr>
          </w:p>
        </w:tc>
        <w:tc>
          <w:tcPr>
            <w:tcW w:w="1170" w:type="dxa"/>
          </w:tcPr>
          <w:p w14:paraId="6312E68F" w14:textId="77777777" w:rsidR="00FE1F16" w:rsidRPr="00B1505B"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85" w:author="Julia Sheriff" w:date="2019-06-05T15:58:00Z"/>
                <w:rFonts w:ascii="Courier" w:hAnsi="Courier" w:cs="Courier"/>
                <w:color w:val="000000"/>
                <w:sz w:val="21"/>
                <w:szCs w:val="21"/>
              </w:rPr>
            </w:pPr>
            <w:ins w:id="186" w:author="Julia Sheriff" w:date="2019-06-05T15:58:00Z">
              <w:r w:rsidRPr="00B1505B">
                <w:rPr>
                  <w:rFonts w:ascii="Courier" w:hAnsi="Courier" w:cs="Courier"/>
                  <w:color w:val="000000"/>
                  <w:sz w:val="21"/>
                  <w:szCs w:val="21"/>
                </w:rPr>
                <w:t>191419.47</w:t>
              </w:r>
            </w:ins>
          </w:p>
          <w:p w14:paraId="6723EC57" w14:textId="77777777" w:rsidR="00FE1F16" w:rsidRPr="00A5616F"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87" w:author="Julia Sheriff" w:date="2019-06-05T15:58:00Z"/>
                <w:rFonts w:ascii="Courier" w:hAnsi="Courier" w:cs="Courier"/>
                <w:color w:val="000000"/>
                <w:sz w:val="21"/>
                <w:szCs w:val="21"/>
              </w:rPr>
            </w:pPr>
          </w:p>
          <w:p w14:paraId="682EB120" w14:textId="77777777" w:rsidR="00FE1F16" w:rsidRPr="00877C3D" w:rsidRDefault="00FE1F16" w:rsidP="00FE1F16">
            <w:pPr>
              <w:rPr>
                <w:ins w:id="188" w:author="Julia Sheriff" w:date="2019-06-05T15:58:00Z"/>
                <w:sz w:val="20"/>
                <w:szCs w:val="20"/>
              </w:rPr>
            </w:pPr>
          </w:p>
        </w:tc>
        <w:tc>
          <w:tcPr>
            <w:tcW w:w="1260" w:type="dxa"/>
          </w:tcPr>
          <w:p w14:paraId="624E0B90" w14:textId="77777777" w:rsidR="00FE1F16" w:rsidRPr="00B1505B"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89" w:author="Julia Sheriff" w:date="2019-06-05T15:58:00Z"/>
                <w:rFonts w:ascii="Courier" w:hAnsi="Courier" w:cs="Courier"/>
                <w:color w:val="000000"/>
                <w:sz w:val="21"/>
                <w:szCs w:val="21"/>
              </w:rPr>
            </w:pPr>
            <w:ins w:id="190" w:author="Julia Sheriff" w:date="2019-06-05T15:58:00Z">
              <w:r w:rsidRPr="00B1505B">
                <w:rPr>
                  <w:rFonts w:ascii="Courier" w:hAnsi="Courier" w:cs="Courier"/>
                  <w:color w:val="000000"/>
                  <w:sz w:val="21"/>
                  <w:szCs w:val="21"/>
                </w:rPr>
                <w:t>0.7816</w:t>
              </w:r>
            </w:ins>
          </w:p>
          <w:p w14:paraId="671E8593" w14:textId="77777777" w:rsidR="00FE1F16" w:rsidRPr="00A5616F"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91" w:author="Julia Sheriff" w:date="2019-06-05T15:58:00Z"/>
                <w:rFonts w:ascii="Courier" w:hAnsi="Courier" w:cs="Courier"/>
                <w:color w:val="000000"/>
                <w:sz w:val="21"/>
                <w:szCs w:val="21"/>
              </w:rPr>
            </w:pPr>
          </w:p>
        </w:tc>
        <w:tc>
          <w:tcPr>
            <w:tcW w:w="1440" w:type="dxa"/>
          </w:tcPr>
          <w:p w14:paraId="18F758AF" w14:textId="77777777" w:rsidR="00FE1F16" w:rsidRPr="00B1505B"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92" w:author="Julia Sheriff" w:date="2019-06-05T15:58:00Z"/>
                <w:rFonts w:ascii="Courier" w:hAnsi="Courier" w:cs="Courier"/>
                <w:color w:val="000000"/>
                <w:sz w:val="21"/>
                <w:szCs w:val="21"/>
              </w:rPr>
            </w:pPr>
            <w:ins w:id="193" w:author="Julia Sheriff" w:date="2019-06-05T15:58:00Z">
              <w:r w:rsidRPr="00B1505B">
                <w:rPr>
                  <w:rFonts w:ascii="Courier" w:hAnsi="Courier" w:cs="Courier"/>
                  <w:color w:val="000000"/>
                  <w:sz w:val="21"/>
                  <w:szCs w:val="21"/>
                </w:rPr>
                <w:t>0.7702</w:t>
              </w:r>
            </w:ins>
          </w:p>
          <w:p w14:paraId="6411E3D9" w14:textId="77777777" w:rsidR="00FE1F16" w:rsidRPr="00877C3D" w:rsidRDefault="00FE1F16" w:rsidP="00FE1F16">
            <w:pPr>
              <w:rPr>
                <w:ins w:id="194" w:author="Julia Sheriff" w:date="2019-06-05T15:58:00Z"/>
                <w:sz w:val="20"/>
                <w:szCs w:val="20"/>
              </w:rPr>
            </w:pPr>
          </w:p>
        </w:tc>
      </w:tr>
      <w:tr w:rsidR="00FE1F16" w:rsidRPr="00877C3D" w14:paraId="12D5D0A2" w14:textId="77777777" w:rsidTr="00FE1F16">
        <w:trPr>
          <w:ins w:id="195" w:author="Julia Sheriff" w:date="2019-06-05T15:58:00Z"/>
        </w:trPr>
        <w:tc>
          <w:tcPr>
            <w:tcW w:w="2628" w:type="dxa"/>
          </w:tcPr>
          <w:p w14:paraId="5F485ED4" w14:textId="77777777" w:rsidR="00FE1F16" w:rsidRPr="00877C3D" w:rsidRDefault="00FE1F16" w:rsidP="00FE1F16">
            <w:pPr>
              <w:rPr>
                <w:ins w:id="196" w:author="Julia Sheriff" w:date="2019-06-05T15:58:00Z"/>
                <w:sz w:val="20"/>
                <w:szCs w:val="20"/>
              </w:rPr>
            </w:pPr>
            <w:ins w:id="197" w:author="Julia Sheriff" w:date="2019-06-05T15:58:00Z">
              <w:r w:rsidRPr="00877C3D">
                <w:rPr>
                  <w:sz w:val="20"/>
                  <w:szCs w:val="20"/>
                </w:rPr>
                <w:t>Best model without outliers</w:t>
              </w:r>
            </w:ins>
          </w:p>
          <w:p w14:paraId="766AD99B" w14:textId="77777777" w:rsidR="00FE1F16" w:rsidRPr="00877C3D" w:rsidRDefault="00FE1F16" w:rsidP="00FE1F16">
            <w:pPr>
              <w:rPr>
                <w:ins w:id="198" w:author="Julia Sheriff" w:date="2019-06-05T15:58:00Z"/>
                <w:sz w:val="20"/>
                <w:szCs w:val="20"/>
              </w:rPr>
            </w:pPr>
            <w:ins w:id="199" w:author="Julia Sheriff" w:date="2019-06-05T15:58:00Z">
              <w:r w:rsidRPr="00877C3D">
                <w:rPr>
                  <w:sz w:val="20"/>
                  <w:szCs w:val="20"/>
                </w:rPr>
                <w:t>-</w:t>
              </w:r>
              <w:proofErr w:type="gramStart"/>
              <w:r w:rsidRPr="00877C3D">
                <w:rPr>
                  <w:sz w:val="20"/>
                  <w:szCs w:val="20"/>
                </w:rPr>
                <w:t>log10</w:t>
              </w:r>
              <w:proofErr w:type="gramEnd"/>
              <w:r w:rsidRPr="00877C3D">
                <w:rPr>
                  <w:sz w:val="20"/>
                  <w:szCs w:val="20"/>
                </w:rPr>
                <w:t>(‘PRICE’)</w:t>
              </w:r>
            </w:ins>
          </w:p>
          <w:p w14:paraId="7C2B1367" w14:textId="77777777" w:rsidR="00FE1F16" w:rsidRPr="00877C3D" w:rsidRDefault="00FE1F16" w:rsidP="00FE1F16">
            <w:pPr>
              <w:rPr>
                <w:ins w:id="200" w:author="Julia Sheriff" w:date="2019-06-05T15:58:00Z"/>
                <w:sz w:val="20"/>
                <w:szCs w:val="20"/>
              </w:rPr>
            </w:pPr>
            <w:ins w:id="201" w:author="Julia Sheriff" w:date="2019-06-05T15:58:00Z">
              <w:r w:rsidRPr="00877C3D">
                <w:rPr>
                  <w:sz w:val="20"/>
                  <w:szCs w:val="20"/>
                </w:rPr>
                <w:t>-Ridge Regression</w:t>
              </w:r>
            </w:ins>
          </w:p>
        </w:tc>
        <w:tc>
          <w:tcPr>
            <w:tcW w:w="1890" w:type="dxa"/>
          </w:tcPr>
          <w:p w14:paraId="1B945F9D" w14:textId="77777777" w:rsidR="00FE1F16" w:rsidRPr="00877C3D" w:rsidRDefault="00FE1F16" w:rsidP="00FE1F16">
            <w:pPr>
              <w:rPr>
                <w:ins w:id="202" w:author="Julia Sheriff" w:date="2019-06-05T15:58:00Z"/>
                <w:sz w:val="20"/>
                <w:szCs w:val="20"/>
              </w:rPr>
            </w:pPr>
            <w:ins w:id="203" w:author="Julia Sheriff" w:date="2019-06-05T15:58:00Z">
              <w:r w:rsidRPr="00877C3D">
                <w:rPr>
                  <w:sz w:val="20"/>
                  <w:szCs w:val="20"/>
                </w:rPr>
                <w:t>'KITCHENS', 'SUBNBHD', 'CENSUS_BLOCK', 'SQUARE'</w:t>
              </w:r>
            </w:ins>
          </w:p>
        </w:tc>
        <w:tc>
          <w:tcPr>
            <w:tcW w:w="1170" w:type="dxa"/>
          </w:tcPr>
          <w:p w14:paraId="2624D3FE" w14:textId="77777777" w:rsidR="00FE1F16" w:rsidRPr="0094586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04" w:author="Julia Sheriff" w:date="2019-06-05T15:58:00Z"/>
                <w:rFonts w:ascii="Courier" w:hAnsi="Courier" w:cs="Courier"/>
                <w:color w:val="000000"/>
                <w:sz w:val="21"/>
                <w:szCs w:val="21"/>
              </w:rPr>
            </w:pPr>
            <w:ins w:id="205" w:author="Julia Sheriff" w:date="2019-06-05T15:58:00Z">
              <w:r w:rsidRPr="00945860">
                <w:rPr>
                  <w:rFonts w:ascii="Courier" w:hAnsi="Courier" w:cs="Courier"/>
                  <w:color w:val="000000"/>
                  <w:sz w:val="21"/>
                  <w:szCs w:val="21"/>
                </w:rPr>
                <w:t>23.73</w:t>
              </w:r>
            </w:ins>
          </w:p>
          <w:p w14:paraId="6DE57576" w14:textId="77777777" w:rsidR="00FE1F16" w:rsidRPr="00877C3D" w:rsidRDefault="00FE1F16" w:rsidP="00FE1F16">
            <w:pPr>
              <w:rPr>
                <w:ins w:id="206" w:author="Julia Sheriff" w:date="2019-06-05T15:58:00Z"/>
                <w:sz w:val="20"/>
                <w:szCs w:val="20"/>
              </w:rPr>
            </w:pPr>
          </w:p>
        </w:tc>
        <w:tc>
          <w:tcPr>
            <w:tcW w:w="1170" w:type="dxa"/>
          </w:tcPr>
          <w:p w14:paraId="16D826EE" w14:textId="77777777" w:rsidR="00FE1F16" w:rsidRPr="0094586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07" w:author="Julia Sheriff" w:date="2019-06-05T15:58:00Z"/>
                <w:rFonts w:ascii="Courier" w:hAnsi="Courier" w:cs="Courier"/>
                <w:color w:val="000000"/>
                <w:sz w:val="21"/>
                <w:szCs w:val="21"/>
              </w:rPr>
            </w:pPr>
            <w:ins w:id="208" w:author="Julia Sheriff" w:date="2019-06-05T15:58:00Z">
              <w:r w:rsidRPr="00945860">
                <w:rPr>
                  <w:rFonts w:ascii="Courier" w:hAnsi="Courier" w:cs="Courier"/>
                  <w:color w:val="000000"/>
                  <w:sz w:val="21"/>
                  <w:szCs w:val="21"/>
                </w:rPr>
                <w:t>148619.06</w:t>
              </w:r>
            </w:ins>
          </w:p>
          <w:p w14:paraId="7D5A440F" w14:textId="77777777" w:rsidR="00FE1F16" w:rsidRPr="00877C3D" w:rsidRDefault="00FE1F16" w:rsidP="00FE1F16">
            <w:pPr>
              <w:jc w:val="right"/>
              <w:rPr>
                <w:ins w:id="209" w:author="Julia Sheriff" w:date="2019-06-05T15:58:00Z"/>
                <w:sz w:val="20"/>
                <w:szCs w:val="20"/>
              </w:rPr>
            </w:pPr>
          </w:p>
        </w:tc>
        <w:tc>
          <w:tcPr>
            <w:tcW w:w="1260" w:type="dxa"/>
          </w:tcPr>
          <w:p w14:paraId="0AF1FE38" w14:textId="77777777" w:rsidR="00FE1F16" w:rsidRPr="0094586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10" w:author="Julia Sheriff" w:date="2019-06-05T15:58:00Z"/>
                <w:rFonts w:ascii="Courier" w:hAnsi="Courier" w:cs="Courier"/>
                <w:color w:val="000000"/>
                <w:sz w:val="21"/>
                <w:szCs w:val="21"/>
              </w:rPr>
            </w:pPr>
            <w:ins w:id="211" w:author="Julia Sheriff" w:date="2019-06-05T15:58:00Z">
              <w:r w:rsidRPr="00945860">
                <w:rPr>
                  <w:rFonts w:ascii="Courier" w:hAnsi="Courier" w:cs="Courier"/>
                  <w:color w:val="000000"/>
                  <w:sz w:val="21"/>
                  <w:szCs w:val="21"/>
                </w:rPr>
                <w:t>0.8370</w:t>
              </w:r>
            </w:ins>
          </w:p>
          <w:p w14:paraId="00B26D1C" w14:textId="77777777" w:rsidR="00FE1F16" w:rsidRPr="002C7A5C" w:rsidRDefault="00FE1F16" w:rsidP="00FE1F16">
            <w:pPr>
              <w:pStyle w:val="HTMLPreformatted"/>
              <w:shd w:val="clear" w:color="auto" w:fill="FFFFFF"/>
              <w:wordWrap w:val="0"/>
              <w:textAlignment w:val="baseline"/>
              <w:rPr>
                <w:ins w:id="212" w:author="Julia Sheriff" w:date="2019-06-05T15:58:00Z"/>
                <w:color w:val="000000"/>
                <w:sz w:val="21"/>
                <w:szCs w:val="21"/>
              </w:rPr>
            </w:pPr>
          </w:p>
        </w:tc>
        <w:tc>
          <w:tcPr>
            <w:tcW w:w="1440" w:type="dxa"/>
          </w:tcPr>
          <w:p w14:paraId="58107894" w14:textId="77777777" w:rsidR="00FE1F16" w:rsidRPr="0094586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13" w:author="Julia Sheriff" w:date="2019-06-05T15:58:00Z"/>
                <w:rFonts w:ascii="Courier" w:hAnsi="Courier" w:cs="Courier"/>
                <w:color w:val="000000"/>
                <w:sz w:val="21"/>
                <w:szCs w:val="21"/>
              </w:rPr>
            </w:pPr>
            <w:ins w:id="214" w:author="Julia Sheriff" w:date="2019-06-05T15:58:00Z">
              <w:r w:rsidRPr="00945860">
                <w:rPr>
                  <w:rFonts w:ascii="Courier" w:hAnsi="Courier" w:cs="Courier"/>
                  <w:color w:val="000000"/>
                  <w:sz w:val="21"/>
                  <w:szCs w:val="21"/>
                </w:rPr>
                <w:t>0.8351</w:t>
              </w:r>
            </w:ins>
          </w:p>
          <w:p w14:paraId="0AEEA275" w14:textId="77777777" w:rsidR="00FE1F16" w:rsidRPr="00877C3D"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15" w:author="Julia Sheriff" w:date="2019-06-05T15:58:00Z"/>
                <w:rFonts w:cs="Courier"/>
                <w:color w:val="000000"/>
                <w:sz w:val="20"/>
                <w:szCs w:val="20"/>
              </w:rPr>
            </w:pPr>
          </w:p>
          <w:p w14:paraId="7FDB1587" w14:textId="77777777" w:rsidR="00FE1F16" w:rsidRPr="00877C3D" w:rsidRDefault="00FE1F16" w:rsidP="00FE1F16">
            <w:pPr>
              <w:rPr>
                <w:ins w:id="216" w:author="Julia Sheriff" w:date="2019-06-05T15:58:00Z"/>
                <w:sz w:val="20"/>
                <w:szCs w:val="20"/>
              </w:rPr>
            </w:pPr>
          </w:p>
        </w:tc>
      </w:tr>
    </w:tbl>
    <w:p w14:paraId="1CC552BA" w14:textId="77777777" w:rsidR="00BE7793" w:rsidRPr="000A4CA9" w:rsidRDefault="00BE7793" w:rsidP="000A4CA9">
      <w:pPr>
        <w:spacing w:line="360" w:lineRule="auto"/>
        <w:rPr>
          <w:rFonts w:ascii="Cambria" w:hAnsi="Cambria" w:cstheme="majorHAnsi"/>
        </w:rPr>
      </w:pPr>
    </w:p>
    <w:p w14:paraId="30F96047" w14:textId="2AD81B14" w:rsidR="00C34032" w:rsidRDefault="00C34032" w:rsidP="001C6D1A">
      <w:pPr>
        <w:pStyle w:val="Caption"/>
        <w:rPr>
          <w:ins w:id="217" w:author="Julia Sheriff" w:date="2019-06-01T00:04:00Z"/>
          <w:rFonts w:ascii="Cambria" w:hAnsi="Cambria" w:cstheme="majorHAnsi"/>
          <w:sz w:val="20"/>
          <w:szCs w:val="20"/>
        </w:rPr>
      </w:pPr>
      <w:ins w:id="218" w:author="Julia Sheriff" w:date="2019-06-01T00:04:00Z">
        <w:r>
          <w:t>Figure 06</w:t>
        </w:r>
      </w:ins>
    </w:p>
    <w:p w14:paraId="0E4E2177" w14:textId="77777777" w:rsidR="00BE7793" w:rsidRPr="000A4CA9" w:rsidRDefault="00BE7793" w:rsidP="000A4CA9">
      <w:pPr>
        <w:pStyle w:val="ListParagraph"/>
        <w:numPr>
          <w:ilvl w:val="0"/>
          <w:numId w:val="2"/>
        </w:numPr>
        <w:rPr>
          <w:rFonts w:ascii="Cambria" w:hAnsi="Cambria" w:cstheme="majorHAnsi"/>
          <w:sz w:val="20"/>
          <w:szCs w:val="20"/>
        </w:rPr>
      </w:pPr>
      <w:r w:rsidRPr="000A4CA9">
        <w:rPr>
          <w:rFonts w:ascii="Cambria" w:hAnsi="Cambria" w:cstheme="majorHAnsi"/>
          <w:sz w:val="20"/>
          <w:szCs w:val="20"/>
        </w:rPr>
        <w:t>MAPE- Mean Absolute Percentage Error</w:t>
      </w:r>
    </w:p>
    <w:p w14:paraId="66669584" w14:textId="10ED5A72" w:rsidR="00BE7793" w:rsidRDefault="00BE7793" w:rsidP="000A4CA9">
      <w:pPr>
        <w:pStyle w:val="ListParagraph"/>
        <w:numPr>
          <w:ilvl w:val="0"/>
          <w:numId w:val="2"/>
        </w:numPr>
        <w:rPr>
          <w:ins w:id="219" w:author="Julia Sheriff" w:date="2019-06-01T00:04:00Z"/>
          <w:rFonts w:ascii="Cambria" w:hAnsi="Cambria" w:cstheme="majorHAnsi"/>
          <w:sz w:val="20"/>
          <w:szCs w:val="20"/>
        </w:rPr>
      </w:pPr>
      <w:r w:rsidRPr="000A4CA9">
        <w:rPr>
          <w:rFonts w:ascii="Cambria" w:hAnsi="Cambria" w:cstheme="majorHAnsi"/>
          <w:sz w:val="20"/>
          <w:szCs w:val="20"/>
        </w:rPr>
        <w:t>RMSE- Root Mean Squared Error</w:t>
      </w:r>
    </w:p>
    <w:p w14:paraId="051FD34A" w14:textId="77777777" w:rsidR="00C34032" w:rsidRPr="000A4CA9" w:rsidRDefault="00C34032">
      <w:pPr>
        <w:pStyle w:val="ListParagraph"/>
        <w:rPr>
          <w:rFonts w:ascii="Cambria" w:hAnsi="Cambria" w:cstheme="majorHAnsi"/>
          <w:sz w:val="20"/>
          <w:szCs w:val="20"/>
        </w:rPr>
        <w:pPrChange w:id="220" w:author="Julia Sheriff" w:date="2019-06-01T00:04:00Z">
          <w:pPr>
            <w:pStyle w:val="ListParagraph"/>
            <w:numPr>
              <w:numId w:val="2"/>
            </w:numPr>
            <w:ind w:hanging="360"/>
          </w:pPr>
        </w:pPrChange>
      </w:pPr>
    </w:p>
    <w:p w14:paraId="7CB37AD0" w14:textId="77777777" w:rsidR="000A4CA9" w:rsidRPr="000A4CA9" w:rsidRDefault="000A4CA9" w:rsidP="000A4CA9">
      <w:pPr>
        <w:spacing w:line="360" w:lineRule="auto"/>
        <w:rPr>
          <w:rFonts w:ascii="Cambria" w:hAnsi="Cambria" w:cstheme="majorHAnsi"/>
          <w:sz w:val="20"/>
          <w:szCs w:val="20"/>
        </w:rPr>
      </w:pPr>
    </w:p>
    <w:p w14:paraId="46C8AA4D" w14:textId="660DE7A6" w:rsidR="00EE0A3E" w:rsidRDefault="00444DA6" w:rsidP="00D62112">
      <w:pPr>
        <w:keepNext/>
        <w:spacing w:line="360" w:lineRule="auto"/>
        <w:rPr>
          <w:ins w:id="221" w:author="Julia Sheriff" w:date="2019-05-31T21:49:00Z"/>
        </w:rPr>
      </w:pPr>
      <w:del w:id="222" w:author="Julia Sheriff" w:date="2019-06-05T16:02:00Z">
        <w:r w:rsidRPr="000A4CA9" w:rsidDel="00FE1F16">
          <w:rPr>
            <w:rFonts w:ascii="Cambria" w:hAnsi="Cambria" w:cstheme="majorHAnsi"/>
            <w:noProof/>
          </w:rPr>
          <w:drawing>
            <wp:inline distT="0" distB="0" distL="0" distR="0" wp14:anchorId="64A405E4" wp14:editId="668DB963">
              <wp:extent cx="5489575" cy="3823034"/>
              <wp:effectExtent l="0" t="0" r="0" b="12700"/>
              <wp:docPr id="3" name="Picture 3" descr="Macintosh HD:private:var:folders:tt:3qfycb8s0c15dhv8jp7svmkw0000gq:T:TemporaryItems:Screen Shot 2019-05-24 at 10.5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tt:3qfycb8s0c15dhv8jp7svmkw0000gq:T:TemporaryItems:Screen Shot 2019-05-24 at 10.52.30 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2080" cy="3831743"/>
                      </a:xfrm>
                      <a:prstGeom prst="rect">
                        <a:avLst/>
                      </a:prstGeom>
                      <a:noFill/>
                      <a:ln>
                        <a:noFill/>
                      </a:ln>
                    </pic:spPr>
                  </pic:pic>
                </a:graphicData>
              </a:graphic>
            </wp:inline>
          </w:drawing>
        </w:r>
      </w:del>
      <w:ins w:id="223" w:author="Julia Sheriff" w:date="2019-06-05T16:02:00Z">
        <w:r w:rsidR="00FE1F16">
          <w:rPr>
            <w:noProof/>
          </w:rPr>
          <w:drawing>
            <wp:inline distT="0" distB="0" distL="0" distR="0" wp14:anchorId="3E7CBF98" wp14:editId="1D71FE2A">
              <wp:extent cx="5372100" cy="3564612"/>
              <wp:effectExtent l="0" t="0" r="0" b="0"/>
              <wp:docPr id="7" name="Picture 7" descr="Macintosh HD:private:var:folders:tt:3qfycb8s0c15dhv8jp7svmkw0000gq:T:TemporaryItems:Screen Shot 2019-06-05 at 1.1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tt:3qfycb8s0c15dhv8jp7svmkw0000gq:T:TemporaryItems:Screen Shot 2019-06-05 at 1.19.53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5061" cy="3566577"/>
                      </a:xfrm>
                      <a:prstGeom prst="rect">
                        <a:avLst/>
                      </a:prstGeom>
                      <a:noFill/>
                      <a:ln>
                        <a:noFill/>
                      </a:ln>
                    </pic:spPr>
                  </pic:pic>
                </a:graphicData>
              </a:graphic>
            </wp:inline>
          </w:drawing>
        </w:r>
      </w:ins>
    </w:p>
    <w:p w14:paraId="1B3A2165" w14:textId="1D0CB7D9" w:rsidR="00EE0A3E" w:rsidRDefault="00C34032" w:rsidP="00EE0A3E">
      <w:pPr>
        <w:pStyle w:val="Caption"/>
        <w:rPr>
          <w:ins w:id="224" w:author="Julia Sheriff" w:date="2019-05-31T21:49:00Z"/>
        </w:rPr>
      </w:pPr>
      <w:ins w:id="225" w:author="Julia Sheriff" w:date="2019-05-31T21:49:00Z">
        <w:r>
          <w:t>Figure 07</w:t>
        </w:r>
      </w:ins>
    </w:p>
    <w:p w14:paraId="545E05B9" w14:textId="1CAD81B2" w:rsidR="00EE0A3E" w:rsidRDefault="00FE1F16" w:rsidP="00783B10">
      <w:pPr>
        <w:keepNext/>
        <w:spacing w:line="360" w:lineRule="auto"/>
        <w:rPr>
          <w:ins w:id="226" w:author="Julia Sheriff" w:date="2019-05-31T21:50:00Z"/>
        </w:rPr>
      </w:pPr>
      <w:ins w:id="227" w:author="Julia Sheriff" w:date="2019-06-05T16:03:00Z">
        <w:r>
          <w:rPr>
            <w:noProof/>
          </w:rPr>
          <w:drawing>
            <wp:inline distT="0" distB="0" distL="0" distR="0" wp14:anchorId="4755574A" wp14:editId="484A50F1">
              <wp:extent cx="5486400" cy="3578528"/>
              <wp:effectExtent l="0" t="0" r="0" b="3175"/>
              <wp:docPr id="8" name="Picture 8" descr="Macintosh HD:private:var:folders:tt:3qfycb8s0c15dhv8jp7svmkw0000gq:T:TemporaryItems:Screen Shot 2019-06-05 at 1.2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tt:3qfycb8s0c15dhv8jp7svmkw0000gq:T:TemporaryItems:Screen Shot 2019-06-05 at 1.20.05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8100" cy="3579637"/>
                      </a:xfrm>
                      <a:prstGeom prst="rect">
                        <a:avLst/>
                      </a:prstGeom>
                      <a:noFill/>
                      <a:ln>
                        <a:noFill/>
                      </a:ln>
                    </pic:spPr>
                  </pic:pic>
                </a:graphicData>
              </a:graphic>
            </wp:inline>
          </w:drawing>
        </w:r>
      </w:ins>
      <w:del w:id="228" w:author="Julia Sheriff" w:date="2019-06-05T16:03:00Z">
        <w:r w:rsidR="00444DA6" w:rsidRPr="000A4CA9" w:rsidDel="00FE1F16">
          <w:rPr>
            <w:rFonts w:ascii="Cambria" w:hAnsi="Cambria" w:cstheme="majorHAnsi"/>
            <w:noProof/>
          </w:rPr>
          <w:drawing>
            <wp:inline distT="0" distB="0" distL="0" distR="0" wp14:anchorId="04EA218A" wp14:editId="0C032F63">
              <wp:extent cx="5600700" cy="3855021"/>
              <wp:effectExtent l="0" t="0" r="0" b="6350"/>
              <wp:docPr id="2" name="Picture 2" descr="Macintosh HD:private:var:folders:tt:3qfycb8s0c15dhv8jp7svmkw0000gq:T:TemporaryItems:Screen Shot 2019-05-24 at 10.4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tt:3qfycb8s0c15dhv8jp7svmkw0000gq:T:TemporaryItems:Screen Shot 2019-05-24 at 10.44.49 A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1315" cy="3862328"/>
                      </a:xfrm>
                      <a:prstGeom prst="rect">
                        <a:avLst/>
                      </a:prstGeom>
                      <a:noFill/>
                      <a:ln>
                        <a:noFill/>
                      </a:ln>
                    </pic:spPr>
                  </pic:pic>
                </a:graphicData>
              </a:graphic>
            </wp:inline>
          </w:drawing>
        </w:r>
      </w:del>
    </w:p>
    <w:p w14:paraId="5C2BF358" w14:textId="350C17E4" w:rsidR="00C34032" w:rsidRPr="00FE1F16" w:rsidRDefault="00C34032" w:rsidP="00C34032">
      <w:pPr>
        <w:rPr>
          <w:ins w:id="229" w:author="Julia Sheriff" w:date="2019-06-01T00:04:00Z"/>
          <w:sz w:val="18"/>
          <w:szCs w:val="18"/>
          <w:rPrChange w:id="230" w:author="Julia Sheriff" w:date="2019-06-05T16:03:00Z">
            <w:rPr>
              <w:ins w:id="231" w:author="Julia Sheriff" w:date="2019-06-01T00:04:00Z"/>
            </w:rPr>
          </w:rPrChange>
        </w:rPr>
      </w:pPr>
      <w:ins w:id="232" w:author="Julia Sheriff" w:date="2019-05-31T21:50:00Z">
        <w:r w:rsidRPr="00FE1F16">
          <w:rPr>
            <w:sz w:val="18"/>
            <w:szCs w:val="18"/>
            <w:rPrChange w:id="233" w:author="Julia Sheriff" w:date="2019-06-05T16:03:00Z">
              <w:rPr/>
            </w:rPrChange>
          </w:rPr>
          <w:t>Figure 08</w:t>
        </w:r>
      </w:ins>
    </w:p>
    <w:p w14:paraId="6E5BACD1" w14:textId="77777777" w:rsidR="00C34032" w:rsidRPr="00C34032" w:rsidRDefault="00C34032" w:rsidP="00C34032">
      <w:pPr>
        <w:rPr>
          <w:ins w:id="234" w:author="Julia Sheriff" w:date="2019-06-01T00:04:00Z"/>
        </w:rPr>
      </w:pPr>
    </w:p>
    <w:p w14:paraId="1C1E6FEB" w14:textId="77777777" w:rsidR="00BE7793" w:rsidRPr="000A4CA9" w:rsidRDefault="00BE7793" w:rsidP="00C34032">
      <w:pPr>
        <w:pStyle w:val="Caption"/>
        <w:rPr>
          <w:rFonts w:ascii="Cambria" w:hAnsi="Cambria" w:cstheme="majorHAnsi"/>
          <w:b w:val="0"/>
          <w:sz w:val="20"/>
          <w:szCs w:val="20"/>
        </w:rPr>
      </w:pPr>
      <w:r w:rsidRPr="000A4CA9">
        <w:rPr>
          <w:rFonts w:ascii="Cambria" w:hAnsi="Cambria" w:cstheme="majorHAnsi"/>
          <w:b w:val="0"/>
          <w:sz w:val="20"/>
          <w:szCs w:val="20"/>
        </w:rPr>
        <w:lastRenderedPageBreak/>
        <w:t xml:space="preserve">Outlier Descriptions (1.7% of data): </w:t>
      </w:r>
    </w:p>
    <w:p w14:paraId="56B85AEB" w14:textId="08400882" w:rsidR="00BE7793" w:rsidRPr="000A4CA9" w:rsidRDefault="00BE7793" w:rsidP="000A4CA9">
      <w:pPr>
        <w:pStyle w:val="ListParagraph"/>
        <w:numPr>
          <w:ilvl w:val="0"/>
          <w:numId w:val="1"/>
        </w:numPr>
        <w:spacing w:line="360" w:lineRule="auto"/>
        <w:rPr>
          <w:rFonts w:ascii="Cambria" w:hAnsi="Cambria" w:cstheme="majorHAnsi"/>
          <w:sz w:val="20"/>
          <w:szCs w:val="20"/>
        </w:rPr>
      </w:pPr>
      <w:del w:id="235" w:author="Julia Sheriff" w:date="2019-06-05T16:03:00Z">
        <w:r w:rsidRPr="000A4CA9" w:rsidDel="00FE1F16">
          <w:rPr>
            <w:rFonts w:ascii="Cambria" w:hAnsi="Cambria" w:cstheme="majorHAnsi"/>
            <w:sz w:val="20"/>
            <w:szCs w:val="20"/>
          </w:rPr>
          <w:delText xml:space="preserve">higher </w:delText>
        </w:r>
      </w:del>
      <w:proofErr w:type="gramStart"/>
      <w:ins w:id="236" w:author="Julia Sheriff" w:date="2019-06-05T16:03:00Z">
        <w:r w:rsidR="00FE1F16">
          <w:rPr>
            <w:rFonts w:ascii="Cambria" w:hAnsi="Cambria" w:cstheme="majorHAnsi"/>
            <w:sz w:val="20"/>
            <w:szCs w:val="20"/>
          </w:rPr>
          <w:t>lower</w:t>
        </w:r>
        <w:proofErr w:type="gramEnd"/>
        <w:r w:rsidR="00FE1F16">
          <w:rPr>
            <w:rFonts w:ascii="Cambria" w:hAnsi="Cambria" w:cstheme="majorHAnsi"/>
            <w:sz w:val="20"/>
            <w:szCs w:val="20"/>
          </w:rPr>
          <w:t xml:space="preserve"> or higher</w:t>
        </w:r>
      </w:ins>
      <w:ins w:id="237" w:author="Julia Sheriff" w:date="2019-06-05T16:04:00Z">
        <w:r w:rsidR="00FE1F16">
          <w:rPr>
            <w:rFonts w:ascii="Cambria" w:hAnsi="Cambria" w:cstheme="majorHAnsi"/>
            <w:sz w:val="20"/>
            <w:szCs w:val="20"/>
          </w:rPr>
          <w:t xml:space="preserve"> </w:t>
        </w:r>
      </w:ins>
      <w:ins w:id="238" w:author="Julia Sheriff" w:date="2019-06-05T16:03:00Z">
        <w:r w:rsidR="00FE1F16" w:rsidRPr="000A4CA9">
          <w:rPr>
            <w:rFonts w:ascii="Cambria" w:hAnsi="Cambria" w:cstheme="majorHAnsi"/>
            <w:sz w:val="20"/>
            <w:szCs w:val="20"/>
          </w:rPr>
          <w:t xml:space="preserve"> </w:t>
        </w:r>
      </w:ins>
      <w:r w:rsidRPr="000A4CA9">
        <w:rPr>
          <w:rFonts w:ascii="Cambria" w:hAnsi="Cambria" w:cstheme="majorHAnsi"/>
          <w:sz w:val="20"/>
          <w:szCs w:val="20"/>
        </w:rPr>
        <w:t>prices</w:t>
      </w:r>
    </w:p>
    <w:p w14:paraId="7984CD52"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sold during different times</w:t>
      </w:r>
    </w:p>
    <w:p w14:paraId="76C5CED4" w14:textId="1B932684" w:rsidR="00BE7793" w:rsidRPr="000A4CA9" w:rsidRDefault="00BE7793" w:rsidP="000A4CA9">
      <w:pPr>
        <w:pStyle w:val="ListParagraph"/>
        <w:numPr>
          <w:ilvl w:val="0"/>
          <w:numId w:val="1"/>
        </w:numPr>
        <w:spacing w:line="360" w:lineRule="auto"/>
        <w:rPr>
          <w:rFonts w:ascii="Cambria" w:hAnsi="Cambria" w:cstheme="majorHAnsi"/>
          <w:sz w:val="20"/>
          <w:szCs w:val="20"/>
        </w:rPr>
      </w:pPr>
      <w:proofErr w:type="gramStart"/>
      <w:r w:rsidRPr="000A4CA9">
        <w:rPr>
          <w:rFonts w:ascii="Cambria" w:hAnsi="Cambria" w:cstheme="majorHAnsi"/>
          <w:sz w:val="20"/>
          <w:szCs w:val="20"/>
        </w:rPr>
        <w:t>lower</w:t>
      </w:r>
      <w:proofErr w:type="gramEnd"/>
      <w:r w:rsidRPr="000A4CA9">
        <w:rPr>
          <w:rFonts w:ascii="Cambria" w:hAnsi="Cambria" w:cstheme="majorHAnsi"/>
          <w:sz w:val="20"/>
          <w:szCs w:val="20"/>
        </w:rPr>
        <w:t xml:space="preserve"> </w:t>
      </w:r>
      <w:ins w:id="239" w:author="Julia Sheriff" w:date="2019-06-05T16:04:00Z">
        <w:r w:rsidR="00FE1F16">
          <w:rPr>
            <w:rFonts w:ascii="Cambria" w:hAnsi="Cambria" w:cstheme="majorHAnsi"/>
            <w:sz w:val="20"/>
            <w:szCs w:val="20"/>
          </w:rPr>
          <w:t xml:space="preserve">or higher </w:t>
        </w:r>
      </w:ins>
      <w:proofErr w:type="spellStart"/>
      <w:r w:rsidRPr="000A4CA9">
        <w:rPr>
          <w:rFonts w:ascii="Cambria" w:hAnsi="Cambria" w:cstheme="majorHAnsi"/>
          <w:sz w:val="20"/>
          <w:szCs w:val="20"/>
        </w:rPr>
        <w:t>landarea</w:t>
      </w:r>
      <w:proofErr w:type="spellEnd"/>
    </w:p>
    <w:p w14:paraId="1D9C8797" w14:textId="411A3247" w:rsidR="00BE7793" w:rsidRPr="000A4CA9" w:rsidRDefault="00BE7793" w:rsidP="000A4CA9">
      <w:pPr>
        <w:pStyle w:val="ListParagraph"/>
        <w:numPr>
          <w:ilvl w:val="0"/>
          <w:numId w:val="1"/>
        </w:numPr>
        <w:spacing w:line="360" w:lineRule="auto"/>
        <w:rPr>
          <w:rFonts w:ascii="Cambria" w:hAnsi="Cambria" w:cstheme="majorHAnsi"/>
          <w:sz w:val="20"/>
          <w:szCs w:val="20"/>
        </w:rPr>
      </w:pPr>
      <w:proofErr w:type="gramStart"/>
      <w:r w:rsidRPr="000A4CA9">
        <w:rPr>
          <w:rFonts w:ascii="Cambria" w:hAnsi="Cambria" w:cstheme="majorHAnsi"/>
          <w:sz w:val="20"/>
          <w:szCs w:val="20"/>
        </w:rPr>
        <w:t>m</w:t>
      </w:r>
      <w:ins w:id="240" w:author="Julia Sheriff" w:date="2019-05-31T21:56:00Z">
        <w:r w:rsidR="00D62112">
          <w:rPr>
            <w:rFonts w:ascii="Cambria" w:hAnsi="Cambria" w:cstheme="majorHAnsi"/>
            <w:sz w:val="20"/>
            <w:szCs w:val="20"/>
          </w:rPr>
          <w:t>any</w:t>
        </w:r>
        <w:proofErr w:type="gramEnd"/>
        <w:r w:rsidR="00D62112">
          <w:rPr>
            <w:rFonts w:ascii="Cambria" w:hAnsi="Cambria" w:cstheme="majorHAnsi"/>
            <w:sz w:val="20"/>
            <w:szCs w:val="20"/>
          </w:rPr>
          <w:t xml:space="preserve"> </w:t>
        </w:r>
      </w:ins>
      <w:r w:rsidRPr="000A4CA9">
        <w:rPr>
          <w:rFonts w:ascii="Cambria" w:hAnsi="Cambria" w:cstheme="majorHAnsi"/>
          <w:sz w:val="20"/>
          <w:szCs w:val="20"/>
        </w:rPr>
        <w:t>built in 1940s-1960s</w:t>
      </w:r>
    </w:p>
    <w:p w14:paraId="190A66FA"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proofErr w:type="gramStart"/>
      <w:r w:rsidRPr="000A4CA9">
        <w:rPr>
          <w:rFonts w:ascii="Cambria" w:hAnsi="Cambria" w:cstheme="majorHAnsi"/>
          <w:sz w:val="20"/>
          <w:szCs w:val="20"/>
        </w:rPr>
        <w:t>remodeled</w:t>
      </w:r>
      <w:proofErr w:type="gramEnd"/>
      <w:r w:rsidRPr="000A4CA9">
        <w:rPr>
          <w:rFonts w:ascii="Cambria" w:hAnsi="Cambria" w:cstheme="majorHAnsi"/>
          <w:sz w:val="20"/>
          <w:szCs w:val="20"/>
        </w:rPr>
        <w:t xml:space="preserve"> 2005-2010</w:t>
      </w:r>
    </w:p>
    <w:p w14:paraId="3F1D445C" w14:textId="7D9CF58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fewer rooms/bedrooms</w:t>
      </w:r>
    </w:p>
    <w:p w14:paraId="60D45875" w14:textId="329ADF93"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more in NE, Wards 2/6</w:t>
      </w:r>
    </w:p>
    <w:p w14:paraId="4D5274F1"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 xml:space="preserve">Columbia Heights, Petworth, Brookland, </w:t>
      </w:r>
      <w:proofErr w:type="spellStart"/>
      <w:r w:rsidRPr="000A4CA9">
        <w:rPr>
          <w:rFonts w:ascii="Cambria" w:hAnsi="Cambria" w:cstheme="majorHAnsi"/>
          <w:sz w:val="20"/>
          <w:szCs w:val="20"/>
        </w:rPr>
        <w:t>Dearwood</w:t>
      </w:r>
      <w:proofErr w:type="spellEnd"/>
      <w:r w:rsidRPr="000A4CA9">
        <w:rPr>
          <w:rFonts w:ascii="Cambria" w:hAnsi="Cambria" w:cstheme="majorHAnsi"/>
          <w:sz w:val="20"/>
          <w:szCs w:val="20"/>
        </w:rPr>
        <w:t>, Chevy Chase, Mount Pleasant, Congress Heights</w:t>
      </w:r>
    </w:p>
    <w:p w14:paraId="6F5D25BA" w14:textId="77777777" w:rsidR="00BE7793" w:rsidRPr="000A4CA9" w:rsidRDefault="00BE7793" w:rsidP="000A4CA9">
      <w:pPr>
        <w:spacing w:line="360" w:lineRule="auto"/>
        <w:rPr>
          <w:rFonts w:ascii="Cambria" w:hAnsi="Cambria" w:cstheme="majorHAnsi"/>
          <w:sz w:val="20"/>
          <w:szCs w:val="20"/>
        </w:rPr>
      </w:pPr>
    </w:p>
    <w:p w14:paraId="74B2C703" w14:textId="0989B621" w:rsidR="004C73D9" w:rsidRDefault="004C73D9" w:rsidP="000A4CA9">
      <w:pPr>
        <w:spacing w:line="360" w:lineRule="auto"/>
        <w:rPr>
          <w:rFonts w:ascii="Cambria" w:hAnsi="Cambria" w:cstheme="majorHAnsi"/>
        </w:rPr>
      </w:pPr>
    </w:p>
    <w:p w14:paraId="031CC32B" w14:textId="47A574CD" w:rsidR="004C73D9" w:rsidRDefault="00D434D6" w:rsidP="000A4CA9">
      <w:pPr>
        <w:spacing w:line="360" w:lineRule="auto"/>
        <w:rPr>
          <w:rFonts w:ascii="Cambria" w:hAnsi="Cambria" w:cstheme="majorHAnsi"/>
        </w:rPr>
      </w:pPr>
      <w:r>
        <w:rPr>
          <w:rFonts w:ascii="Cambria" w:hAnsi="Cambria" w:cstheme="majorHAnsi"/>
        </w:rPr>
        <w:t>RANDOM FOREST MODELS:</w:t>
      </w:r>
    </w:p>
    <w:p w14:paraId="736838BF" w14:textId="77777777" w:rsidR="004C73D9" w:rsidRPr="000A4CA9" w:rsidRDefault="004C73D9" w:rsidP="000A4CA9">
      <w:pPr>
        <w:spacing w:line="360" w:lineRule="auto"/>
        <w:rPr>
          <w:rFonts w:ascii="Cambria" w:hAnsi="Cambria" w:cstheme="majorHAnsi"/>
        </w:rPr>
      </w:pPr>
    </w:p>
    <w:p w14:paraId="26B17E96" w14:textId="12792745" w:rsidR="00312F4F" w:rsidRPr="000A4CA9" w:rsidRDefault="00444DA6" w:rsidP="000A4CA9">
      <w:pPr>
        <w:spacing w:line="360" w:lineRule="auto"/>
        <w:rPr>
          <w:rFonts w:ascii="Cambria" w:hAnsi="Cambria" w:cstheme="majorHAnsi"/>
        </w:rPr>
      </w:pPr>
      <w:r w:rsidRPr="000A4CA9">
        <w:rPr>
          <w:rFonts w:ascii="Cambria" w:hAnsi="Cambria" w:cstheme="majorHAnsi"/>
        </w:rPr>
        <w:t>Predicting log base 10 of prices also yielded better results for the random forest model</w:t>
      </w:r>
      <w:ins w:id="241" w:author="A J Sanchez" w:date="2019-05-31T15:34:00Z">
        <w:r w:rsidR="004E4CDF">
          <w:rPr>
            <w:rFonts w:ascii="Cambria" w:hAnsi="Cambria" w:cstheme="majorHAnsi"/>
          </w:rPr>
          <w:t>.</w:t>
        </w:r>
      </w:ins>
      <w:r w:rsidR="00DD1229" w:rsidRPr="000A4CA9">
        <w:rPr>
          <w:rFonts w:ascii="Cambria" w:hAnsi="Cambria" w:cstheme="majorHAnsi"/>
        </w:rPr>
        <w:t xml:space="preserve"> </w:t>
      </w:r>
      <w:del w:id="242" w:author="Julia Sheriff" w:date="2019-06-05T16:04:00Z">
        <w:r w:rsidR="00DD1229" w:rsidRPr="000A4CA9" w:rsidDel="00FE1F16">
          <w:rPr>
            <w:rFonts w:ascii="Cambria" w:hAnsi="Cambria" w:cstheme="majorHAnsi"/>
          </w:rPr>
          <w:delText xml:space="preserve">Using parameter tuning further improved the model. </w:delText>
        </w:r>
      </w:del>
      <w:r w:rsidRPr="000A4CA9">
        <w:rPr>
          <w:rFonts w:ascii="Cambria" w:hAnsi="Cambria" w:cstheme="majorHAnsi"/>
        </w:rPr>
        <w:t>Removing low influence features (</w:t>
      </w:r>
      <w:r w:rsidRPr="000A4CA9">
        <w:rPr>
          <w:rFonts w:ascii="Cambria" w:hAnsi="Cambria" w:cstheme="majorHAnsi"/>
          <w:sz w:val="20"/>
          <w:szCs w:val="20"/>
        </w:rPr>
        <w:t>EXTWALL, INTWALL, EXTWALL, SALE_NUM, STYLE, ROOF, HEAT, CNDTN)</w:t>
      </w:r>
      <w:r w:rsidR="00DD1229" w:rsidRPr="000A4CA9">
        <w:rPr>
          <w:rFonts w:ascii="Cambria" w:hAnsi="Cambria" w:cstheme="majorHAnsi"/>
          <w:sz w:val="20"/>
          <w:szCs w:val="20"/>
        </w:rPr>
        <w:t>,</w:t>
      </w:r>
      <w:r w:rsidRPr="000A4CA9">
        <w:rPr>
          <w:rFonts w:ascii="Cambria" w:hAnsi="Cambria" w:cstheme="majorHAnsi"/>
        </w:rPr>
        <w:t xml:space="preserve"> did not improve the performance of the model. </w:t>
      </w:r>
      <w:r w:rsidR="00DD1229" w:rsidRPr="000A4CA9">
        <w:rPr>
          <w:rFonts w:ascii="Cambria" w:hAnsi="Cambria" w:cstheme="majorHAnsi"/>
        </w:rPr>
        <w:t xml:space="preserve">These features had a minimal effect on the regression </w:t>
      </w:r>
      <w:proofErr w:type="gramStart"/>
      <w:ins w:id="243" w:author="A J Sanchez" w:date="2019-05-31T15:34:00Z">
        <w:r w:rsidR="004E4CDF" w:rsidRPr="000A4CA9">
          <w:rPr>
            <w:rFonts w:ascii="Cambria" w:hAnsi="Cambria" w:cstheme="majorHAnsi"/>
          </w:rPr>
          <w:t xml:space="preserve">model </w:t>
        </w:r>
      </w:ins>
      <w:ins w:id="244" w:author="Julia Sheriff" w:date="2019-05-31T21:56:00Z">
        <w:r w:rsidR="00D62112">
          <w:rPr>
            <w:rFonts w:ascii="Cambria" w:hAnsi="Cambria" w:cstheme="majorHAnsi"/>
          </w:rPr>
          <w:t>,</w:t>
        </w:r>
        <w:proofErr w:type="gramEnd"/>
        <w:r w:rsidR="00D62112">
          <w:rPr>
            <w:rFonts w:ascii="Cambria" w:hAnsi="Cambria" w:cstheme="majorHAnsi"/>
          </w:rPr>
          <w:t xml:space="preserve"> </w:t>
        </w:r>
      </w:ins>
      <w:ins w:id="245" w:author="A J Sanchez" w:date="2019-05-31T15:34:00Z">
        <w:r w:rsidR="004E4CDF" w:rsidRPr="000A4CA9">
          <w:rPr>
            <w:rFonts w:ascii="Cambria" w:hAnsi="Cambria" w:cstheme="majorHAnsi"/>
          </w:rPr>
          <w:t>but</w:t>
        </w:r>
      </w:ins>
      <w:r w:rsidR="00DD1229" w:rsidRPr="000A4CA9">
        <w:rPr>
          <w:rFonts w:ascii="Cambria" w:hAnsi="Cambria" w:cstheme="majorHAnsi"/>
        </w:rPr>
        <w:t xml:space="preserve"> removing them did not improve the model. </w:t>
      </w:r>
      <w:r w:rsidRPr="000A4CA9">
        <w:rPr>
          <w:rFonts w:ascii="Cambria" w:hAnsi="Cambria" w:cstheme="majorHAnsi"/>
        </w:rPr>
        <w:t xml:space="preserve">Ada boosting and gradient boosting </w:t>
      </w:r>
      <w:r w:rsidR="00DD1229" w:rsidRPr="000A4CA9">
        <w:rPr>
          <w:rFonts w:ascii="Cambria" w:hAnsi="Cambria" w:cstheme="majorHAnsi"/>
        </w:rPr>
        <w:t xml:space="preserve">with parameter tuning </w:t>
      </w:r>
      <w:r w:rsidRPr="000A4CA9">
        <w:rPr>
          <w:rFonts w:ascii="Cambria" w:hAnsi="Cambria" w:cstheme="majorHAnsi"/>
        </w:rPr>
        <w:t xml:space="preserve">did not improve the model. </w:t>
      </w:r>
      <w:ins w:id="246" w:author="Julia Sheriff" w:date="2019-06-05T16:05:00Z">
        <w:r w:rsidR="00312F4F">
          <w:rPr>
            <w:rFonts w:ascii="Cambria" w:hAnsi="Cambria" w:cstheme="majorHAnsi"/>
          </w:rPr>
          <w:t xml:space="preserve"> The models below show the best performance after parameter tuning.</w:t>
        </w:r>
      </w:ins>
    </w:p>
    <w:p w14:paraId="57700887" w14:textId="0055DB1D" w:rsidR="00BE7793" w:rsidDel="00FE1F16" w:rsidRDefault="00BE7793" w:rsidP="000A4CA9">
      <w:pPr>
        <w:spacing w:line="360" w:lineRule="auto"/>
        <w:rPr>
          <w:del w:id="247" w:author="Julia Sheriff" w:date="2019-06-05T16:05:00Z"/>
          <w:rFonts w:ascii="Cambria" w:hAnsi="Cambria" w:cstheme="majorHAnsi"/>
        </w:rPr>
      </w:pPr>
    </w:p>
    <w:p w14:paraId="78C3A533" w14:textId="04A5822E" w:rsidR="004C73D9" w:rsidDel="00FE1F16" w:rsidRDefault="004C73D9" w:rsidP="000A4CA9">
      <w:pPr>
        <w:spacing w:line="360" w:lineRule="auto"/>
        <w:rPr>
          <w:del w:id="248" w:author="Julia Sheriff" w:date="2019-06-05T16:05:00Z"/>
          <w:rFonts w:ascii="Cambria" w:hAnsi="Cambria" w:cstheme="majorHAnsi"/>
        </w:rPr>
      </w:pPr>
    </w:p>
    <w:p w14:paraId="5C7FC8BF" w14:textId="2D451D68" w:rsidR="004C73D9" w:rsidDel="00FE1F16" w:rsidRDefault="004C73D9" w:rsidP="000A4CA9">
      <w:pPr>
        <w:spacing w:line="360" w:lineRule="auto"/>
        <w:rPr>
          <w:del w:id="249" w:author="Julia Sheriff" w:date="2019-06-05T16:04:00Z"/>
          <w:rFonts w:ascii="Cambria" w:hAnsi="Cambria" w:cstheme="majorHAnsi"/>
        </w:rPr>
      </w:pPr>
    </w:p>
    <w:p w14:paraId="7888DB49" w14:textId="1E2286FD" w:rsidR="007728ED" w:rsidRDefault="007728ED" w:rsidP="000A4CA9">
      <w:pPr>
        <w:spacing w:line="360" w:lineRule="auto"/>
        <w:rPr>
          <w:rFonts w:ascii="Cambria" w:hAnsi="Cambria" w:cstheme="majorHAnsi"/>
        </w:rPr>
      </w:pPr>
    </w:p>
    <w:tbl>
      <w:tblPr>
        <w:tblStyle w:val="TableGrid"/>
        <w:tblW w:w="4068" w:type="dxa"/>
        <w:tblInd w:w="108" w:type="dxa"/>
        <w:tblLayout w:type="fixed"/>
        <w:tblLook w:val="04A0" w:firstRow="1" w:lastRow="0" w:firstColumn="1" w:lastColumn="0" w:noHBand="0" w:noVBand="1"/>
        <w:tblPrChange w:id="250" w:author="Julia Sheriff" w:date="2019-06-05T16:20:00Z">
          <w:tblPr>
            <w:tblStyle w:val="TableGrid"/>
            <w:tblW w:w="4068" w:type="dxa"/>
            <w:tblLayout w:type="fixed"/>
            <w:tblLook w:val="04A0" w:firstRow="1" w:lastRow="0" w:firstColumn="1" w:lastColumn="0" w:noHBand="0" w:noVBand="1"/>
          </w:tblPr>
        </w:tblPrChange>
      </w:tblPr>
      <w:tblGrid>
        <w:gridCol w:w="1548"/>
        <w:gridCol w:w="990"/>
        <w:gridCol w:w="1530"/>
        <w:tblGridChange w:id="251">
          <w:tblGrid>
            <w:gridCol w:w="1548"/>
            <w:gridCol w:w="990"/>
            <w:gridCol w:w="1530"/>
          </w:tblGrid>
        </w:tblGridChange>
      </w:tblGrid>
      <w:tr w:rsidR="00FE1F16" w:rsidRPr="006B2ECF" w14:paraId="336B2859" w14:textId="77777777" w:rsidTr="00901384">
        <w:trPr>
          <w:ins w:id="252" w:author="Julia Sheriff" w:date="2019-06-05T16:04:00Z"/>
        </w:trPr>
        <w:tc>
          <w:tcPr>
            <w:tcW w:w="1548" w:type="dxa"/>
            <w:tcPrChange w:id="253" w:author="Julia Sheriff" w:date="2019-06-05T16:20:00Z">
              <w:tcPr>
                <w:tcW w:w="1548" w:type="dxa"/>
              </w:tcPr>
            </w:tcPrChange>
          </w:tcPr>
          <w:p w14:paraId="7FD4FE68" w14:textId="77777777" w:rsidR="00FE1F16" w:rsidRPr="006B2ECF" w:rsidRDefault="00FE1F16" w:rsidP="00FE1F16">
            <w:pPr>
              <w:rPr>
                <w:ins w:id="254" w:author="Julia Sheriff" w:date="2019-06-05T16:04:00Z"/>
                <w:sz w:val="20"/>
                <w:szCs w:val="20"/>
              </w:rPr>
            </w:pPr>
            <w:ins w:id="255" w:author="Julia Sheriff" w:date="2019-06-05T16:04:00Z">
              <w:r w:rsidRPr="006B2ECF">
                <w:rPr>
                  <w:sz w:val="20"/>
                  <w:szCs w:val="20"/>
                </w:rPr>
                <w:t>Type</w:t>
              </w:r>
            </w:ins>
          </w:p>
        </w:tc>
        <w:tc>
          <w:tcPr>
            <w:tcW w:w="990" w:type="dxa"/>
            <w:tcPrChange w:id="256" w:author="Julia Sheriff" w:date="2019-06-05T16:20:00Z">
              <w:tcPr>
                <w:tcW w:w="990" w:type="dxa"/>
              </w:tcPr>
            </w:tcPrChange>
          </w:tcPr>
          <w:p w14:paraId="2930CC66" w14:textId="77777777" w:rsidR="00FE1F16" w:rsidRPr="006B2ECF" w:rsidRDefault="00FE1F16" w:rsidP="00FE1F16">
            <w:pPr>
              <w:rPr>
                <w:ins w:id="257" w:author="Julia Sheriff" w:date="2019-06-05T16:04:00Z"/>
                <w:sz w:val="20"/>
                <w:szCs w:val="20"/>
              </w:rPr>
            </w:pPr>
            <w:ins w:id="258" w:author="Julia Sheriff" w:date="2019-06-05T16:04:00Z">
              <w:r w:rsidRPr="006B2ECF">
                <w:rPr>
                  <w:sz w:val="20"/>
                  <w:szCs w:val="20"/>
                </w:rPr>
                <w:t>MAPE</w:t>
              </w:r>
            </w:ins>
          </w:p>
        </w:tc>
        <w:tc>
          <w:tcPr>
            <w:tcW w:w="1530" w:type="dxa"/>
            <w:tcPrChange w:id="259" w:author="Julia Sheriff" w:date="2019-06-05T16:20:00Z">
              <w:tcPr>
                <w:tcW w:w="1530" w:type="dxa"/>
              </w:tcPr>
            </w:tcPrChange>
          </w:tcPr>
          <w:p w14:paraId="501E3F31" w14:textId="77777777" w:rsidR="00FE1F16" w:rsidRPr="006B2ECF" w:rsidRDefault="00FE1F16" w:rsidP="00FE1F16">
            <w:pPr>
              <w:rPr>
                <w:ins w:id="260" w:author="Julia Sheriff" w:date="2019-06-05T16:04:00Z"/>
                <w:sz w:val="20"/>
                <w:szCs w:val="20"/>
              </w:rPr>
            </w:pPr>
            <w:ins w:id="261" w:author="Julia Sheriff" w:date="2019-06-05T16:04:00Z">
              <w:r w:rsidRPr="006B2ECF">
                <w:rPr>
                  <w:sz w:val="20"/>
                  <w:szCs w:val="20"/>
                </w:rPr>
                <w:t>RMSE</w:t>
              </w:r>
            </w:ins>
          </w:p>
        </w:tc>
      </w:tr>
      <w:tr w:rsidR="00FE1F16" w:rsidRPr="006B2ECF" w14:paraId="0D92B4E3" w14:textId="77777777" w:rsidTr="00901384">
        <w:trPr>
          <w:ins w:id="262" w:author="Julia Sheriff" w:date="2019-06-05T16:04:00Z"/>
        </w:trPr>
        <w:tc>
          <w:tcPr>
            <w:tcW w:w="1548" w:type="dxa"/>
            <w:tcPrChange w:id="263" w:author="Julia Sheriff" w:date="2019-06-05T16:20:00Z">
              <w:tcPr>
                <w:tcW w:w="1548" w:type="dxa"/>
              </w:tcPr>
            </w:tcPrChange>
          </w:tcPr>
          <w:p w14:paraId="30F7A73D" w14:textId="77777777" w:rsidR="00FE1F16" w:rsidRPr="006B2ECF" w:rsidRDefault="00FE1F16" w:rsidP="00FE1F16">
            <w:pPr>
              <w:rPr>
                <w:ins w:id="264" w:author="Julia Sheriff" w:date="2019-06-05T16:04:00Z"/>
                <w:sz w:val="20"/>
                <w:szCs w:val="20"/>
              </w:rPr>
            </w:pPr>
            <w:ins w:id="265" w:author="Julia Sheriff" w:date="2019-06-05T16:04:00Z">
              <w:r>
                <w:rPr>
                  <w:sz w:val="20"/>
                  <w:szCs w:val="20"/>
                </w:rPr>
                <w:t>Random Forest</w:t>
              </w:r>
            </w:ins>
          </w:p>
        </w:tc>
        <w:tc>
          <w:tcPr>
            <w:tcW w:w="990" w:type="dxa"/>
            <w:tcPrChange w:id="266" w:author="Julia Sheriff" w:date="2019-06-05T16:20:00Z">
              <w:tcPr>
                <w:tcW w:w="990" w:type="dxa"/>
              </w:tcPr>
            </w:tcPrChange>
          </w:tcPr>
          <w:p w14:paraId="27D79EE3"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67" w:author="Julia Sheriff" w:date="2019-06-05T16:04:00Z"/>
                <w:rFonts w:ascii="Courier" w:hAnsi="Courier" w:cs="Courier"/>
                <w:color w:val="000000"/>
                <w:sz w:val="21"/>
                <w:szCs w:val="21"/>
              </w:rPr>
            </w:pPr>
            <w:ins w:id="268" w:author="Julia Sheriff" w:date="2019-06-05T16:04:00Z">
              <w:r w:rsidRPr="00CD04B0">
                <w:rPr>
                  <w:rFonts w:ascii="Courier" w:hAnsi="Courier" w:cs="Courier"/>
                  <w:color w:val="000000"/>
                  <w:sz w:val="21"/>
                  <w:szCs w:val="21"/>
                </w:rPr>
                <w:t>18.60</w:t>
              </w:r>
            </w:ins>
          </w:p>
          <w:p w14:paraId="15F72822" w14:textId="77777777" w:rsidR="00FE1F16" w:rsidRPr="006B2ECF" w:rsidRDefault="00FE1F16" w:rsidP="00FE1F16">
            <w:pPr>
              <w:pStyle w:val="HTMLPreformatted"/>
              <w:shd w:val="clear" w:color="auto" w:fill="FFFFFF"/>
              <w:wordWrap w:val="0"/>
              <w:textAlignment w:val="baseline"/>
              <w:rPr>
                <w:ins w:id="269" w:author="Julia Sheriff" w:date="2019-06-05T16:04:00Z"/>
                <w:color w:val="000000" w:themeColor="text1"/>
              </w:rPr>
            </w:pPr>
          </w:p>
        </w:tc>
        <w:tc>
          <w:tcPr>
            <w:tcW w:w="1530" w:type="dxa"/>
            <w:tcPrChange w:id="270" w:author="Julia Sheriff" w:date="2019-06-05T16:20:00Z">
              <w:tcPr>
                <w:tcW w:w="1530" w:type="dxa"/>
              </w:tcPr>
            </w:tcPrChange>
          </w:tcPr>
          <w:p w14:paraId="45CB66A2"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71" w:author="Julia Sheriff" w:date="2019-06-05T16:04:00Z"/>
                <w:rFonts w:ascii="Courier" w:hAnsi="Courier" w:cs="Courier"/>
                <w:color w:val="000000"/>
                <w:sz w:val="21"/>
                <w:szCs w:val="21"/>
              </w:rPr>
            </w:pPr>
            <w:ins w:id="272" w:author="Julia Sheriff" w:date="2019-06-05T16:04:00Z">
              <w:r w:rsidRPr="00CD04B0">
                <w:rPr>
                  <w:rFonts w:ascii="Courier" w:hAnsi="Courier" w:cs="Courier"/>
                  <w:color w:val="000000"/>
                  <w:sz w:val="21"/>
                  <w:szCs w:val="21"/>
                </w:rPr>
                <w:t>117445.79</w:t>
              </w:r>
            </w:ins>
          </w:p>
          <w:p w14:paraId="272D3D3A" w14:textId="77777777" w:rsidR="00FE1F16" w:rsidRPr="006B2ECF"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73" w:author="Julia Sheriff" w:date="2019-06-05T16:04:00Z"/>
                <w:rFonts w:cs="Courier"/>
                <w:color w:val="000000"/>
                <w:sz w:val="20"/>
                <w:szCs w:val="20"/>
              </w:rPr>
            </w:pPr>
          </w:p>
        </w:tc>
      </w:tr>
      <w:tr w:rsidR="00FE1F16" w:rsidRPr="006B2ECF" w14:paraId="156EAC03" w14:textId="77777777" w:rsidTr="00901384">
        <w:trPr>
          <w:ins w:id="274" w:author="Julia Sheriff" w:date="2019-06-05T16:04:00Z"/>
        </w:trPr>
        <w:tc>
          <w:tcPr>
            <w:tcW w:w="1548" w:type="dxa"/>
            <w:tcPrChange w:id="275" w:author="Julia Sheriff" w:date="2019-06-05T16:20:00Z">
              <w:tcPr>
                <w:tcW w:w="1548" w:type="dxa"/>
              </w:tcPr>
            </w:tcPrChange>
          </w:tcPr>
          <w:p w14:paraId="503221A2" w14:textId="77777777" w:rsidR="00FE1F16" w:rsidRPr="00904A3E" w:rsidRDefault="00FE1F16" w:rsidP="00FE1F16">
            <w:pPr>
              <w:rPr>
                <w:ins w:id="276" w:author="Julia Sheriff" w:date="2019-06-05T16:04:00Z"/>
                <w:sz w:val="20"/>
                <w:szCs w:val="20"/>
              </w:rPr>
            </w:pPr>
            <w:ins w:id="277" w:author="Julia Sheriff" w:date="2019-06-05T16:04:00Z">
              <w:r>
                <w:rPr>
                  <w:sz w:val="20"/>
                  <w:szCs w:val="20"/>
                </w:rPr>
                <w:t>Adaptive Boosting</w:t>
              </w:r>
            </w:ins>
          </w:p>
        </w:tc>
        <w:tc>
          <w:tcPr>
            <w:tcW w:w="990" w:type="dxa"/>
            <w:tcPrChange w:id="278" w:author="Julia Sheriff" w:date="2019-06-05T16:20:00Z">
              <w:tcPr>
                <w:tcW w:w="990" w:type="dxa"/>
              </w:tcPr>
            </w:tcPrChange>
          </w:tcPr>
          <w:p w14:paraId="2E413465"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79" w:author="Julia Sheriff" w:date="2019-06-05T16:04:00Z"/>
                <w:rFonts w:ascii="Courier" w:hAnsi="Courier" w:cs="Courier"/>
                <w:color w:val="000000"/>
                <w:sz w:val="21"/>
                <w:szCs w:val="21"/>
              </w:rPr>
            </w:pPr>
            <w:ins w:id="280" w:author="Julia Sheriff" w:date="2019-06-05T16:04:00Z">
              <w:r w:rsidRPr="00CD04B0">
                <w:rPr>
                  <w:rFonts w:ascii="Courier" w:hAnsi="Courier" w:cs="Courier"/>
                  <w:color w:val="000000"/>
                  <w:sz w:val="21"/>
                  <w:szCs w:val="21"/>
                </w:rPr>
                <w:t>63.25</w:t>
              </w:r>
            </w:ins>
          </w:p>
          <w:p w14:paraId="1683D9CA" w14:textId="77777777" w:rsidR="00FE1F16" w:rsidRPr="006B2ECF" w:rsidRDefault="00FE1F16" w:rsidP="00FE1F16">
            <w:pPr>
              <w:rPr>
                <w:ins w:id="281" w:author="Julia Sheriff" w:date="2019-06-05T16:04:00Z"/>
                <w:color w:val="000000" w:themeColor="text1"/>
                <w:sz w:val="20"/>
                <w:szCs w:val="20"/>
              </w:rPr>
            </w:pPr>
          </w:p>
        </w:tc>
        <w:tc>
          <w:tcPr>
            <w:tcW w:w="1530" w:type="dxa"/>
            <w:tcPrChange w:id="282" w:author="Julia Sheriff" w:date="2019-06-05T16:20:00Z">
              <w:tcPr>
                <w:tcW w:w="1530" w:type="dxa"/>
              </w:tcPr>
            </w:tcPrChange>
          </w:tcPr>
          <w:p w14:paraId="5B46DEB7"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83" w:author="Julia Sheriff" w:date="2019-06-05T16:04:00Z"/>
                <w:rFonts w:ascii="Courier" w:hAnsi="Courier" w:cs="Courier"/>
                <w:color w:val="000000"/>
                <w:sz w:val="21"/>
                <w:szCs w:val="21"/>
              </w:rPr>
            </w:pPr>
            <w:ins w:id="284" w:author="Julia Sheriff" w:date="2019-06-05T16:04:00Z">
              <w:r w:rsidRPr="00CD04B0">
                <w:rPr>
                  <w:rFonts w:ascii="Courier" w:hAnsi="Courier" w:cs="Courier"/>
                  <w:color w:val="000000"/>
                  <w:sz w:val="21"/>
                  <w:szCs w:val="21"/>
                </w:rPr>
                <w:t>259032.33</w:t>
              </w:r>
            </w:ins>
          </w:p>
          <w:p w14:paraId="48DB057F" w14:textId="77777777" w:rsidR="00FE1F16" w:rsidRPr="006B2ECF" w:rsidRDefault="00FE1F16" w:rsidP="00FE1F16">
            <w:pPr>
              <w:rPr>
                <w:ins w:id="285" w:author="Julia Sheriff" w:date="2019-06-05T16:04:00Z"/>
                <w:sz w:val="20"/>
                <w:szCs w:val="20"/>
              </w:rPr>
            </w:pPr>
          </w:p>
        </w:tc>
      </w:tr>
      <w:tr w:rsidR="00FE1F16" w:rsidRPr="006B2ECF" w14:paraId="078E3012" w14:textId="77777777" w:rsidTr="00901384">
        <w:trPr>
          <w:ins w:id="286" w:author="Julia Sheriff" w:date="2019-06-05T16:04:00Z"/>
        </w:trPr>
        <w:tc>
          <w:tcPr>
            <w:tcW w:w="1548" w:type="dxa"/>
            <w:tcPrChange w:id="287" w:author="Julia Sheriff" w:date="2019-06-05T16:20:00Z">
              <w:tcPr>
                <w:tcW w:w="1548" w:type="dxa"/>
              </w:tcPr>
            </w:tcPrChange>
          </w:tcPr>
          <w:p w14:paraId="51C99E85" w14:textId="77777777" w:rsidR="00FE1F16" w:rsidRPr="006B2ECF" w:rsidRDefault="00FE1F16" w:rsidP="00FE1F16">
            <w:pPr>
              <w:rPr>
                <w:ins w:id="288" w:author="Julia Sheriff" w:date="2019-06-05T16:04:00Z"/>
                <w:sz w:val="20"/>
                <w:szCs w:val="20"/>
              </w:rPr>
            </w:pPr>
            <w:ins w:id="289" w:author="Julia Sheriff" w:date="2019-06-05T16:04:00Z">
              <w:r>
                <w:rPr>
                  <w:sz w:val="20"/>
                  <w:szCs w:val="20"/>
                </w:rPr>
                <w:t>Gradient Boosting</w:t>
              </w:r>
            </w:ins>
          </w:p>
        </w:tc>
        <w:tc>
          <w:tcPr>
            <w:tcW w:w="990" w:type="dxa"/>
            <w:tcPrChange w:id="290" w:author="Julia Sheriff" w:date="2019-06-05T16:20:00Z">
              <w:tcPr>
                <w:tcW w:w="990" w:type="dxa"/>
              </w:tcPr>
            </w:tcPrChange>
          </w:tcPr>
          <w:p w14:paraId="3ED32D55"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91" w:author="Julia Sheriff" w:date="2019-06-05T16:04:00Z"/>
                <w:rFonts w:ascii="Courier" w:hAnsi="Courier" w:cs="Courier"/>
                <w:color w:val="000000"/>
                <w:sz w:val="21"/>
                <w:szCs w:val="21"/>
              </w:rPr>
            </w:pPr>
            <w:ins w:id="292" w:author="Julia Sheriff" w:date="2019-06-05T16:04:00Z">
              <w:r w:rsidRPr="00CD04B0">
                <w:rPr>
                  <w:rFonts w:ascii="Courier" w:hAnsi="Courier" w:cs="Courier"/>
                  <w:color w:val="000000"/>
                  <w:sz w:val="21"/>
                  <w:szCs w:val="21"/>
                </w:rPr>
                <w:t>25.48</w:t>
              </w:r>
            </w:ins>
          </w:p>
          <w:p w14:paraId="467EE7A0" w14:textId="77777777" w:rsidR="00FE1F16" w:rsidRPr="006B2ECF"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93" w:author="Julia Sheriff" w:date="2019-06-05T16:04:00Z"/>
                <w:rFonts w:cs="Courier"/>
                <w:color w:val="000000"/>
                <w:sz w:val="20"/>
                <w:szCs w:val="20"/>
              </w:rPr>
            </w:pPr>
          </w:p>
          <w:p w14:paraId="0D88C57C" w14:textId="77777777" w:rsidR="00FE1F16" w:rsidRPr="006B2ECF" w:rsidRDefault="00FE1F16" w:rsidP="00FE1F16">
            <w:pPr>
              <w:rPr>
                <w:ins w:id="294" w:author="Julia Sheriff" w:date="2019-06-05T16:04:00Z"/>
                <w:sz w:val="20"/>
                <w:szCs w:val="20"/>
              </w:rPr>
            </w:pPr>
          </w:p>
        </w:tc>
        <w:tc>
          <w:tcPr>
            <w:tcW w:w="1530" w:type="dxa"/>
            <w:tcPrChange w:id="295" w:author="Julia Sheriff" w:date="2019-06-05T16:20:00Z">
              <w:tcPr>
                <w:tcW w:w="1530" w:type="dxa"/>
              </w:tcPr>
            </w:tcPrChange>
          </w:tcPr>
          <w:p w14:paraId="530CF026"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96" w:author="Julia Sheriff" w:date="2019-06-05T16:04:00Z"/>
                <w:rFonts w:ascii="Courier" w:hAnsi="Courier" w:cs="Courier"/>
                <w:color w:val="000000"/>
                <w:sz w:val="21"/>
                <w:szCs w:val="21"/>
              </w:rPr>
            </w:pPr>
            <w:ins w:id="297" w:author="Julia Sheriff" w:date="2019-06-05T16:04:00Z">
              <w:r w:rsidRPr="00CD04B0">
                <w:rPr>
                  <w:rFonts w:ascii="Courier" w:hAnsi="Courier" w:cs="Courier"/>
                  <w:color w:val="000000"/>
                  <w:sz w:val="21"/>
                  <w:szCs w:val="21"/>
                </w:rPr>
                <w:t>136350.93</w:t>
              </w:r>
            </w:ins>
          </w:p>
          <w:p w14:paraId="3265D44C" w14:textId="77777777" w:rsidR="00FE1F16" w:rsidRPr="006B2ECF" w:rsidRDefault="00FE1F16" w:rsidP="00FE1F16">
            <w:pPr>
              <w:pStyle w:val="HTMLPreformatted"/>
              <w:shd w:val="clear" w:color="auto" w:fill="FFFFFF"/>
              <w:wordWrap w:val="0"/>
              <w:textAlignment w:val="baseline"/>
              <w:rPr>
                <w:ins w:id="298" w:author="Julia Sheriff" w:date="2019-06-05T16:04:00Z"/>
              </w:rPr>
            </w:pPr>
          </w:p>
        </w:tc>
      </w:tr>
      <w:tr w:rsidR="00FE1F16" w:rsidRPr="006B2ECF" w14:paraId="754CE424" w14:textId="77777777" w:rsidTr="00901384">
        <w:trPr>
          <w:ins w:id="299" w:author="Julia Sheriff" w:date="2019-06-05T16:04:00Z"/>
        </w:trPr>
        <w:tc>
          <w:tcPr>
            <w:tcW w:w="1548" w:type="dxa"/>
            <w:tcPrChange w:id="300" w:author="Julia Sheriff" w:date="2019-06-05T16:20:00Z">
              <w:tcPr>
                <w:tcW w:w="1548" w:type="dxa"/>
              </w:tcPr>
            </w:tcPrChange>
          </w:tcPr>
          <w:p w14:paraId="74D6C873" w14:textId="77777777" w:rsidR="00FE1F16" w:rsidRDefault="00FE1F16" w:rsidP="00FE1F16">
            <w:pPr>
              <w:rPr>
                <w:ins w:id="301" w:author="Julia Sheriff" w:date="2019-06-05T16:04:00Z"/>
                <w:sz w:val="20"/>
                <w:szCs w:val="20"/>
              </w:rPr>
            </w:pPr>
            <w:proofErr w:type="gramStart"/>
            <w:ins w:id="302" w:author="Julia Sheriff" w:date="2019-06-05T16:04:00Z">
              <w:r>
                <w:rPr>
                  <w:sz w:val="20"/>
                  <w:szCs w:val="20"/>
                </w:rPr>
                <w:t>Log(</w:t>
              </w:r>
              <w:proofErr w:type="gramEnd"/>
              <w:r>
                <w:rPr>
                  <w:sz w:val="20"/>
                  <w:szCs w:val="20"/>
                </w:rPr>
                <w:t>PRICE)</w:t>
              </w:r>
            </w:ins>
          </w:p>
          <w:p w14:paraId="6ED4E088" w14:textId="77777777" w:rsidR="00FE1F16" w:rsidRDefault="00FE1F16" w:rsidP="00FE1F16">
            <w:pPr>
              <w:rPr>
                <w:ins w:id="303" w:author="Julia Sheriff" w:date="2019-06-05T16:04:00Z"/>
                <w:sz w:val="20"/>
                <w:szCs w:val="20"/>
              </w:rPr>
            </w:pPr>
            <w:ins w:id="304" w:author="Julia Sheriff" w:date="2019-06-05T16:04:00Z">
              <w:r>
                <w:rPr>
                  <w:sz w:val="20"/>
                  <w:szCs w:val="20"/>
                </w:rPr>
                <w:t>Random Forest</w:t>
              </w:r>
            </w:ins>
          </w:p>
        </w:tc>
        <w:tc>
          <w:tcPr>
            <w:tcW w:w="990" w:type="dxa"/>
            <w:tcPrChange w:id="305" w:author="Julia Sheriff" w:date="2019-06-05T16:20:00Z">
              <w:tcPr>
                <w:tcW w:w="990" w:type="dxa"/>
              </w:tcPr>
            </w:tcPrChange>
          </w:tcPr>
          <w:p w14:paraId="77B6ABE0"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306" w:author="Julia Sheriff" w:date="2019-06-05T16:04:00Z"/>
                <w:rFonts w:ascii="Courier" w:hAnsi="Courier" w:cs="Courier"/>
                <w:color w:val="000000"/>
                <w:sz w:val="21"/>
                <w:szCs w:val="21"/>
              </w:rPr>
            </w:pPr>
            <w:ins w:id="307" w:author="Julia Sheriff" w:date="2019-06-05T16:04:00Z">
              <w:r w:rsidRPr="00CD04B0">
                <w:rPr>
                  <w:rFonts w:ascii="Courier" w:hAnsi="Courier" w:cs="Courier"/>
                  <w:color w:val="000000"/>
                  <w:sz w:val="21"/>
                  <w:szCs w:val="21"/>
                </w:rPr>
                <w:t>17.01</w:t>
              </w:r>
            </w:ins>
          </w:p>
          <w:p w14:paraId="35ECB4ED" w14:textId="77777777" w:rsidR="00FE1F16" w:rsidRPr="006B2ECF" w:rsidRDefault="00FE1F16" w:rsidP="00FE1F16">
            <w:pPr>
              <w:rPr>
                <w:ins w:id="308" w:author="Julia Sheriff" w:date="2019-06-05T16:04:00Z"/>
                <w:sz w:val="20"/>
                <w:szCs w:val="20"/>
              </w:rPr>
            </w:pPr>
          </w:p>
        </w:tc>
        <w:tc>
          <w:tcPr>
            <w:tcW w:w="1530" w:type="dxa"/>
            <w:tcPrChange w:id="309" w:author="Julia Sheriff" w:date="2019-06-05T16:20:00Z">
              <w:tcPr>
                <w:tcW w:w="1530" w:type="dxa"/>
              </w:tcPr>
            </w:tcPrChange>
          </w:tcPr>
          <w:p w14:paraId="54E5A803"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310" w:author="Julia Sheriff" w:date="2019-06-05T16:04:00Z"/>
                <w:rFonts w:ascii="Courier" w:hAnsi="Courier" w:cs="Courier"/>
                <w:color w:val="000000"/>
                <w:sz w:val="21"/>
                <w:szCs w:val="21"/>
              </w:rPr>
            </w:pPr>
            <w:ins w:id="311" w:author="Julia Sheriff" w:date="2019-06-05T16:04:00Z">
              <w:r w:rsidRPr="00CD04B0">
                <w:rPr>
                  <w:rFonts w:ascii="Courier" w:hAnsi="Courier" w:cs="Courier"/>
                  <w:color w:val="000000"/>
                  <w:sz w:val="21"/>
                  <w:szCs w:val="21"/>
                </w:rPr>
                <w:t>121204.73</w:t>
              </w:r>
            </w:ins>
          </w:p>
          <w:p w14:paraId="096B529C" w14:textId="77777777" w:rsidR="00FE1F16" w:rsidRPr="006B2ECF" w:rsidRDefault="00FE1F16" w:rsidP="00FE1F16">
            <w:pPr>
              <w:rPr>
                <w:ins w:id="312" w:author="Julia Sheriff" w:date="2019-06-05T16:04:00Z"/>
                <w:rFonts w:cs="Courier New"/>
                <w:color w:val="000000"/>
                <w:sz w:val="20"/>
                <w:szCs w:val="20"/>
              </w:rPr>
            </w:pPr>
          </w:p>
        </w:tc>
      </w:tr>
      <w:tr w:rsidR="00FE1F16" w:rsidRPr="006B2ECF" w14:paraId="4A4F550D" w14:textId="77777777" w:rsidTr="00901384">
        <w:trPr>
          <w:ins w:id="313" w:author="Julia Sheriff" w:date="2019-06-05T16:04:00Z"/>
        </w:trPr>
        <w:tc>
          <w:tcPr>
            <w:tcW w:w="1548" w:type="dxa"/>
            <w:tcPrChange w:id="314" w:author="Julia Sheriff" w:date="2019-06-05T16:20:00Z">
              <w:tcPr>
                <w:tcW w:w="1548" w:type="dxa"/>
              </w:tcPr>
            </w:tcPrChange>
          </w:tcPr>
          <w:p w14:paraId="21D91F22" w14:textId="77777777" w:rsidR="00FE1F16" w:rsidRDefault="00FE1F16" w:rsidP="00FE1F16">
            <w:pPr>
              <w:rPr>
                <w:ins w:id="315" w:author="Julia Sheriff" w:date="2019-06-05T16:04:00Z"/>
                <w:sz w:val="20"/>
                <w:szCs w:val="20"/>
              </w:rPr>
            </w:pPr>
            <w:proofErr w:type="gramStart"/>
            <w:ins w:id="316" w:author="Julia Sheriff" w:date="2019-06-05T16:04:00Z">
              <w:r>
                <w:rPr>
                  <w:sz w:val="20"/>
                  <w:szCs w:val="20"/>
                </w:rPr>
                <w:t>Log(</w:t>
              </w:r>
              <w:proofErr w:type="gramEnd"/>
              <w:r>
                <w:rPr>
                  <w:sz w:val="20"/>
                  <w:szCs w:val="20"/>
                </w:rPr>
                <w:t xml:space="preserve">PRICE) </w:t>
              </w:r>
              <w:proofErr w:type="spellStart"/>
              <w:r>
                <w:rPr>
                  <w:sz w:val="20"/>
                  <w:szCs w:val="20"/>
                </w:rPr>
                <w:t>AdaBoost</w:t>
              </w:r>
              <w:proofErr w:type="spellEnd"/>
            </w:ins>
          </w:p>
        </w:tc>
        <w:tc>
          <w:tcPr>
            <w:tcW w:w="990" w:type="dxa"/>
            <w:tcPrChange w:id="317" w:author="Julia Sheriff" w:date="2019-06-05T16:20:00Z">
              <w:tcPr>
                <w:tcW w:w="990" w:type="dxa"/>
              </w:tcPr>
            </w:tcPrChange>
          </w:tcPr>
          <w:p w14:paraId="218C1E1D"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318" w:author="Julia Sheriff" w:date="2019-06-05T16:04:00Z"/>
                <w:rFonts w:ascii="Courier" w:hAnsi="Courier" w:cs="Courier"/>
                <w:color w:val="000000"/>
                <w:sz w:val="21"/>
                <w:szCs w:val="21"/>
              </w:rPr>
            </w:pPr>
            <w:ins w:id="319" w:author="Julia Sheriff" w:date="2019-06-05T16:04:00Z">
              <w:r w:rsidRPr="00CD04B0">
                <w:rPr>
                  <w:rFonts w:ascii="Courier" w:hAnsi="Courier" w:cs="Courier"/>
                  <w:color w:val="000000"/>
                  <w:sz w:val="21"/>
                  <w:szCs w:val="21"/>
                </w:rPr>
                <w:t>41.56</w:t>
              </w:r>
            </w:ins>
          </w:p>
          <w:p w14:paraId="176C124F" w14:textId="77777777" w:rsidR="00FE1F16" w:rsidRPr="006B2ECF" w:rsidRDefault="00FE1F16" w:rsidP="00FE1F16">
            <w:pPr>
              <w:rPr>
                <w:ins w:id="320" w:author="Julia Sheriff" w:date="2019-06-05T16:04:00Z"/>
                <w:sz w:val="20"/>
                <w:szCs w:val="20"/>
              </w:rPr>
            </w:pPr>
          </w:p>
        </w:tc>
        <w:tc>
          <w:tcPr>
            <w:tcW w:w="1530" w:type="dxa"/>
            <w:tcPrChange w:id="321" w:author="Julia Sheriff" w:date="2019-06-05T16:20:00Z">
              <w:tcPr>
                <w:tcW w:w="1530" w:type="dxa"/>
              </w:tcPr>
            </w:tcPrChange>
          </w:tcPr>
          <w:p w14:paraId="28071706"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322" w:author="Julia Sheriff" w:date="2019-06-05T16:04:00Z"/>
                <w:rFonts w:ascii="Courier" w:hAnsi="Courier" w:cs="Courier"/>
                <w:color w:val="000000"/>
                <w:sz w:val="21"/>
                <w:szCs w:val="21"/>
              </w:rPr>
            </w:pPr>
            <w:ins w:id="323" w:author="Julia Sheriff" w:date="2019-06-05T16:04:00Z">
              <w:r w:rsidRPr="00CD04B0">
                <w:rPr>
                  <w:rFonts w:ascii="Courier" w:hAnsi="Courier" w:cs="Courier"/>
                  <w:color w:val="000000"/>
                  <w:sz w:val="21"/>
                  <w:szCs w:val="21"/>
                </w:rPr>
                <w:t>281095.98</w:t>
              </w:r>
            </w:ins>
          </w:p>
          <w:p w14:paraId="330B0F1B" w14:textId="77777777" w:rsidR="00FE1F16" w:rsidRPr="006B2ECF" w:rsidRDefault="00FE1F16" w:rsidP="00FE1F16">
            <w:pPr>
              <w:rPr>
                <w:ins w:id="324" w:author="Julia Sheriff" w:date="2019-06-05T16:04:00Z"/>
                <w:rFonts w:cs="Courier New"/>
                <w:color w:val="000000"/>
                <w:sz w:val="20"/>
                <w:szCs w:val="20"/>
              </w:rPr>
            </w:pPr>
          </w:p>
        </w:tc>
      </w:tr>
      <w:tr w:rsidR="00FE1F16" w:rsidRPr="006B2ECF" w14:paraId="27F39495" w14:textId="77777777" w:rsidTr="00901384">
        <w:trPr>
          <w:ins w:id="325" w:author="Julia Sheriff" w:date="2019-06-05T16:04:00Z"/>
        </w:trPr>
        <w:tc>
          <w:tcPr>
            <w:tcW w:w="1548" w:type="dxa"/>
            <w:tcPrChange w:id="326" w:author="Julia Sheriff" w:date="2019-06-05T16:20:00Z">
              <w:tcPr>
                <w:tcW w:w="1548" w:type="dxa"/>
              </w:tcPr>
            </w:tcPrChange>
          </w:tcPr>
          <w:p w14:paraId="607EB02F" w14:textId="77777777" w:rsidR="00FE1F16" w:rsidRDefault="00FE1F16" w:rsidP="00FE1F16">
            <w:pPr>
              <w:rPr>
                <w:ins w:id="327" w:author="Julia Sheriff" w:date="2019-06-05T16:04:00Z"/>
                <w:sz w:val="20"/>
                <w:szCs w:val="20"/>
              </w:rPr>
            </w:pPr>
            <w:proofErr w:type="gramStart"/>
            <w:ins w:id="328" w:author="Julia Sheriff" w:date="2019-06-05T16:04:00Z">
              <w:r>
                <w:rPr>
                  <w:sz w:val="20"/>
                  <w:szCs w:val="20"/>
                </w:rPr>
                <w:t>Log(</w:t>
              </w:r>
              <w:proofErr w:type="gramEnd"/>
              <w:r>
                <w:rPr>
                  <w:sz w:val="20"/>
                  <w:szCs w:val="20"/>
                </w:rPr>
                <w:t xml:space="preserve">PRICE) </w:t>
              </w:r>
              <w:proofErr w:type="spellStart"/>
              <w:r>
                <w:rPr>
                  <w:sz w:val="20"/>
                  <w:szCs w:val="20"/>
                </w:rPr>
                <w:t>GradientBoost</w:t>
              </w:r>
              <w:proofErr w:type="spellEnd"/>
            </w:ins>
          </w:p>
        </w:tc>
        <w:tc>
          <w:tcPr>
            <w:tcW w:w="990" w:type="dxa"/>
            <w:tcPrChange w:id="329" w:author="Julia Sheriff" w:date="2019-06-05T16:20:00Z">
              <w:tcPr>
                <w:tcW w:w="990" w:type="dxa"/>
              </w:tcPr>
            </w:tcPrChange>
          </w:tcPr>
          <w:p w14:paraId="7739DA74"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330" w:author="Julia Sheriff" w:date="2019-06-05T16:04:00Z"/>
                <w:rFonts w:ascii="Courier" w:hAnsi="Courier" w:cs="Courier"/>
                <w:color w:val="000000"/>
                <w:sz w:val="21"/>
                <w:szCs w:val="21"/>
              </w:rPr>
            </w:pPr>
            <w:ins w:id="331" w:author="Julia Sheriff" w:date="2019-06-05T16:04:00Z">
              <w:r w:rsidRPr="00CD04B0">
                <w:rPr>
                  <w:rFonts w:ascii="Courier" w:hAnsi="Courier" w:cs="Courier"/>
                  <w:color w:val="000000"/>
                  <w:sz w:val="21"/>
                  <w:szCs w:val="21"/>
                </w:rPr>
                <w:t>20.55</w:t>
              </w:r>
            </w:ins>
          </w:p>
          <w:p w14:paraId="017E9D1D" w14:textId="77777777" w:rsidR="00FE1F16" w:rsidRPr="006B2ECF" w:rsidRDefault="00FE1F16" w:rsidP="00FE1F16">
            <w:pPr>
              <w:rPr>
                <w:ins w:id="332" w:author="Julia Sheriff" w:date="2019-06-05T16:04:00Z"/>
                <w:sz w:val="20"/>
                <w:szCs w:val="20"/>
              </w:rPr>
            </w:pPr>
          </w:p>
        </w:tc>
        <w:tc>
          <w:tcPr>
            <w:tcW w:w="1530" w:type="dxa"/>
            <w:tcPrChange w:id="333" w:author="Julia Sheriff" w:date="2019-06-05T16:20:00Z">
              <w:tcPr>
                <w:tcW w:w="1530" w:type="dxa"/>
              </w:tcPr>
            </w:tcPrChange>
          </w:tcPr>
          <w:p w14:paraId="715E1682"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334" w:author="Julia Sheriff" w:date="2019-06-05T16:04:00Z"/>
                <w:rFonts w:ascii="Courier" w:hAnsi="Courier" w:cs="Courier"/>
                <w:color w:val="000000"/>
                <w:sz w:val="21"/>
                <w:szCs w:val="21"/>
              </w:rPr>
            </w:pPr>
            <w:ins w:id="335" w:author="Julia Sheriff" w:date="2019-06-05T16:04:00Z">
              <w:r w:rsidRPr="00CD04B0">
                <w:rPr>
                  <w:rFonts w:ascii="Courier" w:hAnsi="Courier" w:cs="Courier"/>
                  <w:color w:val="000000"/>
                  <w:sz w:val="21"/>
                  <w:szCs w:val="21"/>
                </w:rPr>
                <w:t>152555.08</w:t>
              </w:r>
            </w:ins>
          </w:p>
          <w:p w14:paraId="4192632D" w14:textId="77777777" w:rsidR="00FE1F16" w:rsidRPr="006B2ECF" w:rsidRDefault="00FE1F16" w:rsidP="00FE1F16">
            <w:pPr>
              <w:rPr>
                <w:ins w:id="336" w:author="Julia Sheriff" w:date="2019-06-05T16:04:00Z"/>
                <w:rFonts w:cs="Courier New"/>
                <w:color w:val="000000"/>
                <w:sz w:val="20"/>
                <w:szCs w:val="20"/>
              </w:rPr>
            </w:pPr>
          </w:p>
        </w:tc>
      </w:tr>
    </w:tbl>
    <w:p w14:paraId="05A7E14F" w14:textId="7AF9CF1F" w:rsidR="004C73D9" w:rsidDel="00312F4F" w:rsidRDefault="004C73D9" w:rsidP="000A4CA9">
      <w:pPr>
        <w:spacing w:line="360" w:lineRule="auto"/>
        <w:rPr>
          <w:del w:id="337" w:author="Julia Sheriff" w:date="2019-06-05T16:06:00Z"/>
          <w:rFonts w:ascii="Cambria" w:hAnsi="Cambria" w:cstheme="majorHAnsi"/>
        </w:rPr>
      </w:pPr>
    </w:p>
    <w:p w14:paraId="5C8BD803" w14:textId="77777777" w:rsidR="00593A9E" w:rsidRPr="000A4CA9" w:rsidRDefault="00593A9E" w:rsidP="000A4CA9">
      <w:pPr>
        <w:spacing w:line="360" w:lineRule="auto"/>
        <w:rPr>
          <w:rFonts w:ascii="Cambria" w:hAnsi="Cambria" w:cstheme="majorHAnsi"/>
        </w:rPr>
      </w:pPr>
    </w:p>
    <w:tbl>
      <w:tblPr>
        <w:tblStyle w:val="TableGrid"/>
        <w:tblW w:w="7825" w:type="dxa"/>
        <w:tblLayout w:type="fixed"/>
        <w:tblLook w:val="04A0" w:firstRow="1" w:lastRow="0" w:firstColumn="1" w:lastColumn="0" w:noHBand="0" w:noVBand="1"/>
      </w:tblPr>
      <w:tblGrid>
        <w:gridCol w:w="1525"/>
        <w:gridCol w:w="743"/>
        <w:gridCol w:w="1417"/>
        <w:gridCol w:w="900"/>
        <w:gridCol w:w="1080"/>
        <w:gridCol w:w="2160"/>
      </w:tblGrid>
      <w:tr w:rsidR="00D62112" w:rsidRPr="000A4CA9" w:rsidDel="00FE1F16" w14:paraId="66812696" w14:textId="2C7A2A57" w:rsidTr="00783B10">
        <w:trPr>
          <w:del w:id="338" w:author="Julia Sheriff" w:date="2019-06-05T16:04:00Z"/>
        </w:trPr>
        <w:tc>
          <w:tcPr>
            <w:tcW w:w="1525" w:type="dxa"/>
          </w:tcPr>
          <w:p w14:paraId="0003FED6" w14:textId="6C698B21" w:rsidR="00D62112" w:rsidRPr="000A4CA9" w:rsidDel="00FE1F16" w:rsidRDefault="00D62112" w:rsidP="000A4CA9">
            <w:pPr>
              <w:spacing w:line="360" w:lineRule="auto"/>
              <w:rPr>
                <w:del w:id="339" w:author="Julia Sheriff" w:date="2019-06-05T16:04:00Z"/>
                <w:rFonts w:ascii="Cambria" w:hAnsi="Cambria" w:cstheme="majorHAnsi"/>
                <w:sz w:val="20"/>
                <w:szCs w:val="20"/>
              </w:rPr>
            </w:pPr>
            <w:del w:id="340" w:author="Julia Sheriff" w:date="2019-06-05T16:04:00Z">
              <w:r w:rsidRPr="000A4CA9" w:rsidDel="00FE1F16">
                <w:rPr>
                  <w:rFonts w:ascii="Cambria" w:hAnsi="Cambria" w:cstheme="majorHAnsi"/>
                  <w:sz w:val="20"/>
                  <w:szCs w:val="20"/>
                </w:rPr>
                <w:delText>Type</w:delText>
              </w:r>
            </w:del>
          </w:p>
        </w:tc>
        <w:tc>
          <w:tcPr>
            <w:tcW w:w="2160" w:type="dxa"/>
            <w:gridSpan w:val="2"/>
          </w:tcPr>
          <w:p w14:paraId="3453F869" w14:textId="280B67E7" w:rsidR="00D62112" w:rsidRPr="000A4CA9" w:rsidDel="00FE1F16" w:rsidRDefault="00D62112" w:rsidP="000A4CA9">
            <w:pPr>
              <w:spacing w:line="360" w:lineRule="auto"/>
              <w:rPr>
                <w:del w:id="341" w:author="Julia Sheriff" w:date="2019-06-05T16:04:00Z"/>
                <w:rFonts w:ascii="Cambria" w:hAnsi="Cambria" w:cstheme="majorHAnsi"/>
                <w:sz w:val="20"/>
                <w:szCs w:val="20"/>
              </w:rPr>
            </w:pPr>
            <w:del w:id="342" w:author="Julia Sheriff" w:date="2019-06-05T16:04:00Z">
              <w:r w:rsidRPr="000A4CA9" w:rsidDel="00FE1F16">
                <w:rPr>
                  <w:rFonts w:ascii="Cambria" w:hAnsi="Cambria" w:cstheme="majorHAnsi"/>
                  <w:sz w:val="20"/>
                  <w:szCs w:val="20"/>
                </w:rPr>
                <w:delText>FEATURES REMOVED</w:delText>
              </w:r>
            </w:del>
          </w:p>
        </w:tc>
        <w:tc>
          <w:tcPr>
            <w:tcW w:w="900" w:type="dxa"/>
          </w:tcPr>
          <w:p w14:paraId="146DB57B" w14:textId="589DC695" w:rsidR="00D62112" w:rsidRPr="000A4CA9" w:rsidDel="00FE1F16" w:rsidRDefault="00D62112" w:rsidP="000A4CA9">
            <w:pPr>
              <w:spacing w:line="360" w:lineRule="auto"/>
              <w:rPr>
                <w:del w:id="343" w:author="Julia Sheriff" w:date="2019-06-05T16:04:00Z"/>
                <w:rFonts w:ascii="Cambria" w:hAnsi="Cambria" w:cstheme="majorHAnsi"/>
                <w:sz w:val="20"/>
                <w:szCs w:val="20"/>
              </w:rPr>
            </w:pPr>
            <w:del w:id="344" w:author="Julia Sheriff" w:date="2019-06-05T16:04:00Z">
              <w:r w:rsidRPr="000A4CA9" w:rsidDel="00FE1F16">
                <w:rPr>
                  <w:rFonts w:ascii="Cambria" w:hAnsi="Cambria" w:cstheme="majorHAnsi"/>
                  <w:sz w:val="20"/>
                  <w:szCs w:val="20"/>
                </w:rPr>
                <w:delText>MAPE</w:delText>
              </w:r>
            </w:del>
          </w:p>
        </w:tc>
        <w:tc>
          <w:tcPr>
            <w:tcW w:w="1080" w:type="dxa"/>
          </w:tcPr>
          <w:p w14:paraId="4FD7EF1C" w14:textId="7B874A4D" w:rsidR="00D62112" w:rsidRPr="000A4CA9" w:rsidDel="00FE1F16" w:rsidRDefault="00D62112" w:rsidP="000A4CA9">
            <w:pPr>
              <w:spacing w:line="360" w:lineRule="auto"/>
              <w:rPr>
                <w:del w:id="345" w:author="Julia Sheriff" w:date="2019-06-05T16:04:00Z"/>
                <w:rFonts w:ascii="Cambria" w:hAnsi="Cambria" w:cstheme="majorHAnsi"/>
                <w:sz w:val="20"/>
                <w:szCs w:val="20"/>
              </w:rPr>
            </w:pPr>
            <w:del w:id="346" w:author="Julia Sheriff" w:date="2019-06-05T16:04:00Z">
              <w:r w:rsidDel="00FE1F16">
                <w:rPr>
                  <w:rFonts w:ascii="Cambria" w:hAnsi="Cambria" w:cstheme="majorHAnsi"/>
                  <w:sz w:val="20"/>
                  <w:szCs w:val="20"/>
                </w:rPr>
                <w:delText xml:space="preserve">Tst </w:delText>
              </w:r>
              <w:r w:rsidRPr="000A4CA9" w:rsidDel="00FE1F16">
                <w:rPr>
                  <w:rFonts w:ascii="Cambria" w:hAnsi="Cambria" w:cstheme="majorHAnsi"/>
                  <w:sz w:val="20"/>
                  <w:szCs w:val="20"/>
                </w:rPr>
                <w:delText>RMSE</w:delText>
              </w:r>
            </w:del>
          </w:p>
        </w:tc>
        <w:tc>
          <w:tcPr>
            <w:tcW w:w="2160" w:type="dxa"/>
          </w:tcPr>
          <w:p w14:paraId="29FCE8F1" w14:textId="103A6D27" w:rsidR="00D62112" w:rsidRPr="007728ED" w:rsidDel="00FE1F16" w:rsidRDefault="00D62112" w:rsidP="000A4CA9">
            <w:pPr>
              <w:spacing w:line="360" w:lineRule="auto"/>
              <w:rPr>
                <w:del w:id="347" w:author="Julia Sheriff" w:date="2019-06-05T16:04:00Z"/>
                <w:rFonts w:ascii="Cambria" w:hAnsi="Cambria" w:cstheme="majorHAnsi"/>
                <w:sz w:val="20"/>
                <w:szCs w:val="20"/>
              </w:rPr>
            </w:pPr>
            <w:del w:id="348" w:author="Julia Sheriff" w:date="2019-06-05T16:04:00Z">
              <w:r w:rsidRPr="007728ED" w:rsidDel="00FE1F16">
                <w:rPr>
                  <w:rFonts w:ascii="Cambria" w:hAnsi="Cambria" w:cstheme="majorHAnsi"/>
                  <w:sz w:val="20"/>
                  <w:szCs w:val="20"/>
                </w:rPr>
                <w:delText>Parameters</w:delText>
              </w:r>
            </w:del>
          </w:p>
        </w:tc>
      </w:tr>
      <w:tr w:rsidR="00D62112" w:rsidRPr="000A4CA9" w:rsidDel="00FE1F16" w14:paraId="23F84725" w14:textId="4645149C" w:rsidTr="00783B10">
        <w:trPr>
          <w:del w:id="349" w:author="Julia Sheriff" w:date="2019-06-05T16:04:00Z"/>
        </w:trPr>
        <w:tc>
          <w:tcPr>
            <w:tcW w:w="1525" w:type="dxa"/>
          </w:tcPr>
          <w:p w14:paraId="03B23BD0" w14:textId="65B715C8" w:rsidR="00D62112" w:rsidRPr="00593A9E" w:rsidDel="00FE1F16" w:rsidRDefault="00D62112" w:rsidP="000A4CA9">
            <w:pPr>
              <w:spacing w:line="360" w:lineRule="auto"/>
              <w:rPr>
                <w:del w:id="350" w:author="Julia Sheriff" w:date="2019-06-05T16:04:00Z"/>
                <w:rFonts w:ascii="Cambria" w:hAnsi="Cambria" w:cstheme="majorHAnsi"/>
                <w:sz w:val="18"/>
                <w:szCs w:val="18"/>
              </w:rPr>
            </w:pPr>
            <w:del w:id="351" w:author="Julia Sheriff" w:date="2019-06-05T16:04:00Z">
              <w:r w:rsidRPr="00593A9E" w:rsidDel="00FE1F16">
                <w:rPr>
                  <w:rFonts w:ascii="Cambria" w:hAnsi="Cambria" w:cstheme="majorHAnsi"/>
                  <w:sz w:val="18"/>
                  <w:szCs w:val="18"/>
                </w:rPr>
                <w:delText>Baseline</w:delText>
              </w:r>
            </w:del>
          </w:p>
        </w:tc>
        <w:tc>
          <w:tcPr>
            <w:tcW w:w="2160" w:type="dxa"/>
            <w:gridSpan w:val="2"/>
          </w:tcPr>
          <w:p w14:paraId="67AD3C94" w14:textId="3BCB931E" w:rsidR="00D62112" w:rsidRPr="00593A9E" w:rsidDel="00FE1F16" w:rsidRDefault="00D62112" w:rsidP="000A4CA9">
            <w:pPr>
              <w:spacing w:line="360" w:lineRule="auto"/>
              <w:rPr>
                <w:del w:id="352" w:author="Julia Sheriff" w:date="2019-06-05T16:04:00Z"/>
                <w:rFonts w:ascii="Cambria" w:hAnsi="Cambria" w:cstheme="majorHAnsi"/>
                <w:sz w:val="18"/>
                <w:szCs w:val="18"/>
              </w:rPr>
            </w:pPr>
            <w:del w:id="353" w:author="Julia Sheriff" w:date="2019-06-05T16:04:00Z">
              <w:r w:rsidRPr="00593A9E" w:rsidDel="00FE1F16">
                <w:rPr>
                  <w:rFonts w:ascii="Cambria" w:hAnsi="Cambria" w:cstheme="majorHAnsi"/>
                  <w:sz w:val="18"/>
                  <w:szCs w:val="18"/>
                </w:rPr>
                <w:delText>'CENSUS_BLOCK', 'SQUARE'</w:delText>
              </w:r>
            </w:del>
          </w:p>
        </w:tc>
        <w:tc>
          <w:tcPr>
            <w:tcW w:w="900" w:type="dxa"/>
          </w:tcPr>
          <w:p w14:paraId="7BF9E56F" w14:textId="55F42684" w:rsidR="00D62112" w:rsidRPr="00593A9E" w:rsidDel="00F746DE"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54" w:author="Julia Sheriff" w:date="2019-06-01T00:56:00Z"/>
                <w:rFonts w:ascii="Cambria" w:hAnsi="Cambria" w:cstheme="majorHAnsi"/>
                <w:color w:val="000000" w:themeColor="text1"/>
                <w:sz w:val="18"/>
                <w:szCs w:val="18"/>
              </w:rPr>
            </w:pPr>
            <w:del w:id="355" w:author="Julia Sheriff" w:date="2019-06-01T00:56:00Z">
              <w:r w:rsidRPr="00593A9E" w:rsidDel="00F746DE">
                <w:rPr>
                  <w:rFonts w:ascii="Cambria" w:hAnsi="Cambria" w:cstheme="majorHAnsi"/>
                  <w:color w:val="000000" w:themeColor="text1"/>
                  <w:sz w:val="18"/>
                  <w:szCs w:val="18"/>
                </w:rPr>
                <w:delText>19.35</w:delText>
              </w:r>
            </w:del>
          </w:p>
          <w:p w14:paraId="3CE3D434" w14:textId="6BAA8C72" w:rsidR="00D62112" w:rsidRPr="00593A9E"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56" w:author="Julia Sheriff" w:date="2019-06-05T16:04:00Z"/>
                <w:rFonts w:ascii="Cambria" w:hAnsi="Cambria" w:cstheme="majorHAnsi"/>
                <w:color w:val="000000" w:themeColor="text1"/>
                <w:sz w:val="18"/>
                <w:szCs w:val="18"/>
              </w:rPr>
            </w:pPr>
          </w:p>
          <w:p w14:paraId="0B50928E" w14:textId="08DAEAA7" w:rsidR="00D62112" w:rsidRPr="00593A9E" w:rsidDel="00FE1F16" w:rsidRDefault="00D62112" w:rsidP="000A4CA9">
            <w:pPr>
              <w:spacing w:line="360" w:lineRule="auto"/>
              <w:rPr>
                <w:del w:id="357" w:author="Julia Sheriff" w:date="2019-06-05T16:04:00Z"/>
                <w:rFonts w:ascii="Cambria" w:hAnsi="Cambria" w:cstheme="majorHAnsi"/>
                <w:color w:val="000000" w:themeColor="text1"/>
                <w:sz w:val="18"/>
                <w:szCs w:val="18"/>
              </w:rPr>
            </w:pPr>
          </w:p>
        </w:tc>
        <w:tc>
          <w:tcPr>
            <w:tcW w:w="1080" w:type="dxa"/>
          </w:tcPr>
          <w:p w14:paraId="2D1305E3" w14:textId="123E22EF" w:rsidR="00D62112" w:rsidRPr="00593A9E" w:rsidDel="00F746DE"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58" w:author="Julia Sheriff" w:date="2019-06-01T00:56:00Z"/>
                <w:rFonts w:ascii="Cambria" w:hAnsi="Cambria" w:cstheme="majorHAnsi"/>
                <w:color w:val="000000"/>
                <w:sz w:val="18"/>
                <w:szCs w:val="18"/>
              </w:rPr>
            </w:pPr>
            <w:del w:id="359" w:author="Julia Sheriff" w:date="2019-06-01T00:56:00Z">
              <w:r w:rsidRPr="00593A9E" w:rsidDel="00F746DE">
                <w:rPr>
                  <w:rFonts w:ascii="Cambria" w:hAnsi="Cambria" w:cstheme="majorHAnsi"/>
                  <w:color w:val="000000"/>
                  <w:sz w:val="18"/>
                  <w:szCs w:val="18"/>
                </w:rPr>
                <w:delText>144251.99</w:delText>
              </w:r>
            </w:del>
          </w:p>
          <w:p w14:paraId="4DD5A710" w14:textId="5168B83F" w:rsidR="00D62112" w:rsidRPr="00593A9E" w:rsidDel="00FE1F16" w:rsidRDefault="00D62112" w:rsidP="000A4CA9">
            <w:pPr>
              <w:spacing w:line="360" w:lineRule="auto"/>
              <w:rPr>
                <w:del w:id="360" w:author="Julia Sheriff" w:date="2019-06-05T16:04:00Z"/>
                <w:rFonts w:ascii="Cambria" w:hAnsi="Cambria" w:cstheme="majorHAnsi"/>
                <w:sz w:val="18"/>
                <w:szCs w:val="18"/>
              </w:rPr>
            </w:pPr>
          </w:p>
        </w:tc>
        <w:tc>
          <w:tcPr>
            <w:tcW w:w="2160" w:type="dxa"/>
          </w:tcPr>
          <w:p w14:paraId="1876E33D" w14:textId="39712FD7" w:rsidR="00D62112" w:rsidRPr="007728ED"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61" w:author="Julia Sheriff" w:date="2019-06-05T16:04:00Z"/>
                <w:rFonts w:ascii="Cambria" w:hAnsi="Cambria" w:cstheme="majorHAnsi"/>
                <w:color w:val="000000"/>
                <w:sz w:val="13"/>
                <w:szCs w:val="13"/>
              </w:rPr>
            </w:pPr>
            <w:del w:id="362" w:author="Julia Sheriff" w:date="2019-06-05T16:04:00Z">
              <w:r w:rsidRPr="007728ED" w:rsidDel="00FE1F16">
                <w:rPr>
                  <w:rFonts w:ascii="Cambria" w:hAnsi="Cambria" w:cstheme="majorHAnsi"/>
                  <w:color w:val="000000"/>
                  <w:sz w:val="13"/>
                  <w:szCs w:val="13"/>
                </w:rPr>
                <w:delText>n_estimators = 10</w:delText>
              </w:r>
            </w:del>
          </w:p>
        </w:tc>
      </w:tr>
      <w:tr w:rsidR="00D62112" w:rsidRPr="000A4CA9" w:rsidDel="00FE1F16" w14:paraId="1EEEFD28" w14:textId="256A20D3" w:rsidTr="00783B10">
        <w:trPr>
          <w:del w:id="363" w:author="Julia Sheriff" w:date="2019-06-05T16:04:00Z"/>
        </w:trPr>
        <w:tc>
          <w:tcPr>
            <w:tcW w:w="1525" w:type="dxa"/>
          </w:tcPr>
          <w:p w14:paraId="2234D7CE" w14:textId="633485C7" w:rsidR="00D62112" w:rsidRPr="00593A9E" w:rsidDel="00FE1F16" w:rsidRDefault="00D62112" w:rsidP="000A4CA9">
            <w:pPr>
              <w:spacing w:line="360" w:lineRule="auto"/>
              <w:rPr>
                <w:del w:id="364" w:author="Julia Sheriff" w:date="2019-06-05T16:04:00Z"/>
                <w:rFonts w:ascii="Cambria" w:hAnsi="Cambria" w:cstheme="majorHAnsi"/>
                <w:sz w:val="18"/>
                <w:szCs w:val="18"/>
              </w:rPr>
            </w:pPr>
            <w:del w:id="365" w:author="Julia Sheriff" w:date="2019-06-05T16:04:00Z">
              <w:r w:rsidRPr="00593A9E" w:rsidDel="00FE1F16">
                <w:rPr>
                  <w:rFonts w:ascii="Cambria" w:hAnsi="Cambria" w:cstheme="majorHAnsi"/>
                  <w:sz w:val="18"/>
                  <w:szCs w:val="18"/>
                </w:rPr>
                <w:delText>Baseline</w:delText>
              </w:r>
            </w:del>
          </w:p>
          <w:p w14:paraId="06CE21D3" w14:textId="70FD0CB7" w:rsidR="00D62112" w:rsidRPr="00593A9E" w:rsidDel="00FE1F16" w:rsidRDefault="00D62112" w:rsidP="000A4CA9">
            <w:pPr>
              <w:spacing w:line="360" w:lineRule="auto"/>
              <w:rPr>
                <w:del w:id="366" w:author="Julia Sheriff" w:date="2019-06-05T16:04:00Z"/>
                <w:rFonts w:ascii="Cambria" w:hAnsi="Cambria" w:cstheme="majorHAnsi"/>
                <w:sz w:val="18"/>
                <w:szCs w:val="18"/>
              </w:rPr>
            </w:pPr>
            <w:del w:id="367" w:author="Julia Sheriff" w:date="2019-06-05T16:04:00Z">
              <w:r w:rsidRPr="00593A9E" w:rsidDel="00FE1F16">
                <w:rPr>
                  <w:rFonts w:ascii="Cambria" w:hAnsi="Cambria" w:cstheme="majorHAnsi"/>
                  <w:sz w:val="18"/>
                  <w:szCs w:val="18"/>
                </w:rPr>
                <w:delText xml:space="preserve"> log</w:delText>
              </w:r>
            </w:del>
          </w:p>
        </w:tc>
        <w:tc>
          <w:tcPr>
            <w:tcW w:w="2160" w:type="dxa"/>
            <w:gridSpan w:val="2"/>
          </w:tcPr>
          <w:p w14:paraId="2CF444CA" w14:textId="36DDB820" w:rsidR="00D62112" w:rsidRPr="00593A9E" w:rsidDel="00FE1F16" w:rsidRDefault="00D62112" w:rsidP="000A4CA9">
            <w:pPr>
              <w:spacing w:line="360" w:lineRule="auto"/>
              <w:rPr>
                <w:del w:id="368" w:author="Julia Sheriff" w:date="2019-06-05T16:04:00Z"/>
                <w:rFonts w:ascii="Cambria" w:hAnsi="Cambria" w:cstheme="majorHAnsi"/>
                <w:sz w:val="18"/>
                <w:szCs w:val="18"/>
              </w:rPr>
            </w:pPr>
            <w:del w:id="369" w:author="Julia Sheriff" w:date="2019-06-05T16:04:00Z">
              <w:r w:rsidRPr="00593A9E" w:rsidDel="00FE1F16">
                <w:rPr>
                  <w:rFonts w:ascii="Cambria" w:hAnsi="Cambria" w:cstheme="majorHAnsi"/>
                  <w:sz w:val="18"/>
                  <w:szCs w:val="18"/>
                </w:rPr>
                <w:delText>'CENSUS_BLOCK', 'SQUARE'</w:delText>
              </w:r>
            </w:del>
          </w:p>
        </w:tc>
        <w:tc>
          <w:tcPr>
            <w:tcW w:w="900" w:type="dxa"/>
          </w:tcPr>
          <w:p w14:paraId="31FFC882" w14:textId="72ED6FF9" w:rsidR="00D62112" w:rsidRPr="00593A9E" w:rsidDel="00FE1F16" w:rsidRDefault="00D62112" w:rsidP="000A4CA9">
            <w:pPr>
              <w:pStyle w:val="HTMLPreformatted"/>
              <w:shd w:val="clear" w:color="auto" w:fill="FFFFFF"/>
              <w:spacing w:line="360" w:lineRule="auto"/>
              <w:textAlignment w:val="baseline"/>
              <w:rPr>
                <w:del w:id="370" w:author="Julia Sheriff" w:date="2019-06-05T16:04:00Z"/>
                <w:rFonts w:ascii="Cambria" w:hAnsi="Cambria" w:cstheme="majorHAnsi"/>
                <w:color w:val="000000"/>
                <w:sz w:val="18"/>
                <w:szCs w:val="18"/>
              </w:rPr>
            </w:pPr>
            <w:del w:id="371" w:author="Julia Sheriff" w:date="2019-06-05T16:04:00Z">
              <w:r w:rsidRPr="00593A9E" w:rsidDel="00FE1F16">
                <w:rPr>
                  <w:rFonts w:ascii="Cambria" w:hAnsi="Cambria" w:cstheme="majorHAnsi"/>
                  <w:color w:val="000000"/>
                  <w:sz w:val="18"/>
                  <w:szCs w:val="18"/>
                </w:rPr>
                <w:delText>1.26,</w:delText>
              </w:r>
            </w:del>
          </w:p>
          <w:p w14:paraId="5C288534" w14:textId="19EDA72F" w:rsidR="00D62112" w:rsidRPr="00593A9E" w:rsidDel="00FE1F16" w:rsidRDefault="00D62112" w:rsidP="00593A9E">
            <w:pPr>
              <w:pStyle w:val="HTMLPreformatted"/>
              <w:shd w:val="clear" w:color="auto" w:fill="FFFFFF"/>
              <w:wordWrap w:val="0"/>
              <w:textAlignment w:val="baseline"/>
              <w:rPr>
                <w:del w:id="372" w:author="Julia Sheriff" w:date="2019-06-05T16:04:00Z"/>
                <w:rFonts w:ascii="Cambria" w:hAnsi="Cambria"/>
                <w:color w:val="000000"/>
                <w:sz w:val="16"/>
                <w:szCs w:val="16"/>
              </w:rPr>
            </w:pPr>
            <w:del w:id="373" w:author="Julia Sheriff" w:date="2019-06-05T16:04:00Z">
              <w:r w:rsidRPr="00593A9E" w:rsidDel="00FE1F16">
                <w:rPr>
                  <w:rFonts w:ascii="Cambria" w:hAnsi="Cambria"/>
                  <w:color w:val="000000"/>
                  <w:sz w:val="16"/>
                  <w:szCs w:val="16"/>
                </w:rPr>
                <w:delText xml:space="preserve">*17.64 </w:delText>
              </w:r>
            </w:del>
          </w:p>
          <w:p w14:paraId="48B2E0E3" w14:textId="4D337623" w:rsidR="00D62112" w:rsidRPr="00593A9E" w:rsidDel="00FE1F16" w:rsidRDefault="00D62112" w:rsidP="00593A9E">
            <w:pPr>
              <w:pStyle w:val="HTMLPreformatted"/>
              <w:shd w:val="clear" w:color="auto" w:fill="FFFFFF"/>
              <w:wordWrap w:val="0"/>
              <w:textAlignment w:val="baseline"/>
              <w:rPr>
                <w:del w:id="374" w:author="Julia Sheriff" w:date="2019-06-05T16:04:00Z"/>
                <w:rFonts w:ascii="Cambria" w:hAnsi="Cambria"/>
                <w:color w:val="000000"/>
                <w:sz w:val="16"/>
                <w:szCs w:val="16"/>
              </w:rPr>
            </w:pPr>
            <w:del w:id="375" w:author="Julia Sheriff" w:date="2019-06-05T16:04:00Z">
              <w:r w:rsidRPr="00593A9E" w:rsidDel="00FE1F16">
                <w:rPr>
                  <w:rFonts w:ascii="Cambria" w:hAnsi="Cambria"/>
                  <w:color w:val="000000"/>
                  <w:sz w:val="16"/>
                  <w:szCs w:val="16"/>
                </w:rPr>
                <w:delText>in PRICE</w:delText>
              </w:r>
            </w:del>
          </w:p>
          <w:p w14:paraId="3CBBF5DF" w14:textId="4A48022B" w:rsidR="00D62112" w:rsidRPr="00593A9E"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76" w:author="Julia Sheriff" w:date="2019-06-05T16:04:00Z"/>
                <w:rFonts w:ascii="Cambria" w:hAnsi="Cambria" w:cstheme="majorHAnsi"/>
                <w:color w:val="000000" w:themeColor="text1"/>
                <w:sz w:val="18"/>
                <w:szCs w:val="18"/>
              </w:rPr>
            </w:pPr>
          </w:p>
        </w:tc>
        <w:tc>
          <w:tcPr>
            <w:tcW w:w="1080" w:type="dxa"/>
          </w:tcPr>
          <w:p w14:paraId="11D45344" w14:textId="47880336" w:rsidR="00D62112" w:rsidRPr="00593A9E"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77" w:author="Julia Sheriff" w:date="2019-06-05T16:04:00Z"/>
                <w:rFonts w:ascii="Cambria" w:hAnsi="Cambria" w:cstheme="majorHAnsi"/>
                <w:color w:val="000000"/>
                <w:sz w:val="18"/>
                <w:szCs w:val="18"/>
              </w:rPr>
            </w:pPr>
            <w:del w:id="378" w:author="Julia Sheriff" w:date="2019-06-05T16:04:00Z">
              <w:r w:rsidRPr="00593A9E" w:rsidDel="00FE1F16">
                <w:rPr>
                  <w:rFonts w:ascii="Cambria" w:hAnsi="Cambria" w:cstheme="majorHAnsi"/>
                  <w:color w:val="000000"/>
                  <w:sz w:val="18"/>
                  <w:szCs w:val="18"/>
                </w:rPr>
                <w:delText>0.11</w:delText>
              </w:r>
            </w:del>
          </w:p>
          <w:p w14:paraId="198B16B8" w14:textId="47F0156B" w:rsidR="00D62112" w:rsidRPr="00593A9E"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79" w:author="Julia Sheriff" w:date="2019-06-05T16:04:00Z"/>
                <w:rFonts w:ascii="Cambria" w:hAnsi="Cambria" w:cstheme="majorHAnsi"/>
                <w:color w:val="000000"/>
                <w:sz w:val="18"/>
                <w:szCs w:val="18"/>
              </w:rPr>
            </w:pPr>
          </w:p>
        </w:tc>
        <w:tc>
          <w:tcPr>
            <w:tcW w:w="2160" w:type="dxa"/>
          </w:tcPr>
          <w:p w14:paraId="07F36178" w14:textId="60728BCD" w:rsidR="00D62112" w:rsidRPr="007728ED"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80" w:author="Julia Sheriff" w:date="2019-06-05T16:04:00Z"/>
                <w:rFonts w:ascii="Cambria" w:hAnsi="Cambria" w:cstheme="majorHAnsi"/>
                <w:color w:val="000000"/>
                <w:sz w:val="13"/>
                <w:szCs w:val="13"/>
              </w:rPr>
            </w:pPr>
            <w:del w:id="381" w:author="Julia Sheriff" w:date="2019-06-05T16:04:00Z">
              <w:r w:rsidRPr="007728ED" w:rsidDel="00FE1F16">
                <w:rPr>
                  <w:rFonts w:ascii="Cambria" w:hAnsi="Cambria" w:cstheme="majorHAnsi"/>
                  <w:color w:val="000000"/>
                  <w:sz w:val="13"/>
                  <w:szCs w:val="13"/>
                </w:rPr>
                <w:delText>n_estimators = 10</w:delText>
              </w:r>
            </w:del>
          </w:p>
        </w:tc>
      </w:tr>
      <w:tr w:rsidR="00D62112" w:rsidRPr="000A4CA9" w:rsidDel="00FE1F16" w14:paraId="6CCEB916" w14:textId="45971908" w:rsidTr="00783B10">
        <w:trPr>
          <w:del w:id="382" w:author="Julia Sheriff" w:date="2019-06-05T16:04:00Z"/>
        </w:trPr>
        <w:tc>
          <w:tcPr>
            <w:tcW w:w="2268" w:type="dxa"/>
            <w:gridSpan w:val="2"/>
          </w:tcPr>
          <w:p w14:paraId="5172A2B9" w14:textId="737A00F6" w:rsidR="00D62112" w:rsidRPr="00593A9E" w:rsidDel="00FE1F16" w:rsidRDefault="00D62112" w:rsidP="000A4CA9">
            <w:pPr>
              <w:spacing w:line="360" w:lineRule="auto"/>
              <w:rPr>
                <w:del w:id="383" w:author="Julia Sheriff" w:date="2019-06-05T16:04:00Z"/>
                <w:rFonts w:ascii="Cambria" w:hAnsi="Cambria" w:cstheme="majorHAnsi"/>
                <w:sz w:val="18"/>
                <w:szCs w:val="18"/>
              </w:rPr>
            </w:pPr>
          </w:p>
        </w:tc>
        <w:tc>
          <w:tcPr>
            <w:tcW w:w="1417" w:type="dxa"/>
          </w:tcPr>
          <w:p w14:paraId="35D98014" w14:textId="2A83D40E" w:rsidR="00D62112" w:rsidRPr="00593A9E" w:rsidDel="00FE1F16" w:rsidRDefault="00D62112" w:rsidP="000A4CA9">
            <w:pPr>
              <w:spacing w:line="360" w:lineRule="auto"/>
              <w:rPr>
                <w:del w:id="384" w:author="Julia Sheriff" w:date="2019-06-05T16:04:00Z"/>
                <w:rFonts w:ascii="Cambria" w:hAnsi="Cambria" w:cstheme="majorHAnsi"/>
                <w:sz w:val="18"/>
                <w:szCs w:val="18"/>
              </w:rPr>
            </w:pPr>
            <w:del w:id="385" w:author="Julia Sheriff" w:date="2019-06-05T16:04:00Z">
              <w:r w:rsidRPr="00593A9E" w:rsidDel="00FE1F16">
                <w:rPr>
                  <w:rFonts w:ascii="Cambria" w:hAnsi="Cambria" w:cstheme="majorHAnsi"/>
                  <w:sz w:val="18"/>
                  <w:szCs w:val="18"/>
                </w:rPr>
                <w:delText>-‘EXTWALL’</w:delText>
              </w:r>
            </w:del>
          </w:p>
        </w:tc>
        <w:tc>
          <w:tcPr>
            <w:tcW w:w="900" w:type="dxa"/>
          </w:tcPr>
          <w:p w14:paraId="7413562E" w14:textId="1E6AEC23" w:rsidR="00D62112" w:rsidRPr="00593A9E"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86" w:author="Julia Sheriff" w:date="2019-06-05T16:04:00Z"/>
                <w:rFonts w:ascii="Cambria" w:hAnsi="Cambria" w:cstheme="majorHAnsi"/>
                <w:color w:val="000000" w:themeColor="text1"/>
                <w:sz w:val="18"/>
                <w:szCs w:val="18"/>
              </w:rPr>
            </w:pPr>
            <w:del w:id="387" w:author="Julia Sheriff" w:date="2019-06-05T16:04:00Z">
              <w:r w:rsidRPr="00593A9E" w:rsidDel="00FE1F16">
                <w:rPr>
                  <w:rFonts w:ascii="Cambria" w:hAnsi="Cambria" w:cstheme="majorHAnsi"/>
                  <w:color w:val="000000" w:themeColor="text1"/>
                  <w:sz w:val="18"/>
                  <w:szCs w:val="18"/>
                </w:rPr>
                <w:delText>1.2553</w:delText>
              </w:r>
            </w:del>
          </w:p>
        </w:tc>
        <w:tc>
          <w:tcPr>
            <w:tcW w:w="1080" w:type="dxa"/>
          </w:tcPr>
          <w:p w14:paraId="24DE1787" w14:textId="06F1C665" w:rsidR="00D62112" w:rsidRPr="00593A9E"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88" w:author="Julia Sheriff" w:date="2019-06-05T16:04:00Z"/>
                <w:rFonts w:ascii="Cambria" w:hAnsi="Cambria" w:cstheme="majorHAnsi"/>
                <w:color w:val="000000"/>
                <w:sz w:val="18"/>
                <w:szCs w:val="18"/>
              </w:rPr>
            </w:pPr>
            <w:del w:id="389" w:author="Julia Sheriff" w:date="2019-06-05T16:04:00Z">
              <w:r w:rsidRPr="00593A9E" w:rsidDel="00FE1F16">
                <w:rPr>
                  <w:rFonts w:ascii="Cambria" w:hAnsi="Cambria" w:cstheme="majorHAnsi"/>
                  <w:color w:val="000000"/>
                  <w:sz w:val="18"/>
                  <w:szCs w:val="18"/>
                </w:rPr>
                <w:delText>-</w:delText>
              </w:r>
            </w:del>
          </w:p>
        </w:tc>
        <w:tc>
          <w:tcPr>
            <w:tcW w:w="2160" w:type="dxa"/>
          </w:tcPr>
          <w:p w14:paraId="77395069" w14:textId="0454D5B4" w:rsidR="00D62112" w:rsidRPr="007728ED"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90" w:author="Julia Sheriff" w:date="2019-06-05T16:04:00Z"/>
                <w:rFonts w:ascii="Cambria" w:hAnsi="Cambria" w:cstheme="majorHAnsi"/>
                <w:color w:val="000000"/>
                <w:sz w:val="13"/>
                <w:szCs w:val="13"/>
              </w:rPr>
            </w:pPr>
            <w:del w:id="391" w:author="Julia Sheriff" w:date="2019-06-05T16:04:00Z">
              <w:r w:rsidRPr="007728ED" w:rsidDel="00FE1F16">
                <w:rPr>
                  <w:rFonts w:ascii="Cambria" w:hAnsi="Cambria" w:cstheme="majorHAnsi"/>
                  <w:color w:val="000000"/>
                  <w:sz w:val="13"/>
                  <w:szCs w:val="13"/>
                </w:rPr>
                <w:delText>-</w:delText>
              </w:r>
            </w:del>
          </w:p>
        </w:tc>
      </w:tr>
      <w:tr w:rsidR="00D62112" w:rsidRPr="000A4CA9" w:rsidDel="00FE1F16" w14:paraId="4C6F9634" w14:textId="724199F0" w:rsidTr="00783B10">
        <w:trPr>
          <w:del w:id="392" w:author="Julia Sheriff" w:date="2019-06-05T16:04:00Z"/>
        </w:trPr>
        <w:tc>
          <w:tcPr>
            <w:tcW w:w="2268" w:type="dxa"/>
            <w:gridSpan w:val="2"/>
          </w:tcPr>
          <w:p w14:paraId="519F8564" w14:textId="50A81C0D" w:rsidR="00D62112" w:rsidRPr="00593A9E" w:rsidDel="00FE1F16" w:rsidRDefault="00D62112" w:rsidP="000A4CA9">
            <w:pPr>
              <w:spacing w:line="360" w:lineRule="auto"/>
              <w:rPr>
                <w:del w:id="393" w:author="Julia Sheriff" w:date="2019-06-05T16:04:00Z"/>
                <w:rFonts w:ascii="Cambria" w:hAnsi="Cambria" w:cstheme="majorHAnsi"/>
                <w:sz w:val="18"/>
                <w:szCs w:val="18"/>
              </w:rPr>
            </w:pPr>
          </w:p>
        </w:tc>
        <w:tc>
          <w:tcPr>
            <w:tcW w:w="1417" w:type="dxa"/>
          </w:tcPr>
          <w:p w14:paraId="6FCD25AA" w14:textId="5C48F7E3" w:rsidR="00D62112" w:rsidRPr="00593A9E" w:rsidDel="00FE1F16" w:rsidRDefault="00D62112" w:rsidP="000A4CA9">
            <w:pPr>
              <w:spacing w:line="360" w:lineRule="auto"/>
              <w:rPr>
                <w:del w:id="394" w:author="Julia Sheriff" w:date="2019-06-05T16:04:00Z"/>
                <w:rFonts w:ascii="Cambria" w:hAnsi="Cambria" w:cstheme="majorHAnsi"/>
                <w:sz w:val="18"/>
                <w:szCs w:val="18"/>
              </w:rPr>
            </w:pPr>
            <w:del w:id="395" w:author="Julia Sheriff" w:date="2019-06-05T16:04:00Z">
              <w:r w:rsidRPr="00593A9E" w:rsidDel="00FE1F16">
                <w:rPr>
                  <w:rFonts w:ascii="Cambria" w:hAnsi="Cambria" w:cstheme="majorHAnsi"/>
                  <w:sz w:val="18"/>
                  <w:szCs w:val="18"/>
                </w:rPr>
                <w:delText>-‘INTWALL</w:delText>
              </w:r>
            </w:del>
          </w:p>
        </w:tc>
        <w:tc>
          <w:tcPr>
            <w:tcW w:w="900" w:type="dxa"/>
          </w:tcPr>
          <w:p w14:paraId="2C2AF0E2" w14:textId="765A9F25" w:rsidR="00D62112" w:rsidRPr="00593A9E" w:rsidDel="00FE1F16" w:rsidRDefault="00D62112" w:rsidP="000A4CA9">
            <w:pPr>
              <w:pStyle w:val="HTMLPreformatted"/>
              <w:shd w:val="clear" w:color="auto" w:fill="FFFFFF"/>
              <w:spacing w:line="360" w:lineRule="auto"/>
              <w:textAlignment w:val="baseline"/>
              <w:rPr>
                <w:del w:id="396" w:author="Julia Sheriff" w:date="2019-06-05T16:04:00Z"/>
                <w:rFonts w:ascii="Cambria" w:hAnsi="Cambria" w:cstheme="majorHAnsi"/>
                <w:color w:val="000000"/>
                <w:sz w:val="18"/>
                <w:szCs w:val="18"/>
              </w:rPr>
            </w:pPr>
            <w:del w:id="397" w:author="Julia Sheriff" w:date="2019-06-05T16:04:00Z">
              <w:r w:rsidRPr="00593A9E" w:rsidDel="00FE1F16">
                <w:rPr>
                  <w:rFonts w:ascii="Cambria" w:hAnsi="Cambria" w:cstheme="majorHAnsi"/>
                  <w:color w:val="000000"/>
                  <w:sz w:val="18"/>
                  <w:szCs w:val="18"/>
                </w:rPr>
                <w:delText>1.2554</w:delText>
              </w:r>
            </w:del>
          </w:p>
        </w:tc>
        <w:tc>
          <w:tcPr>
            <w:tcW w:w="1080" w:type="dxa"/>
          </w:tcPr>
          <w:p w14:paraId="0667C6FA" w14:textId="0D984CEC" w:rsidR="00D62112" w:rsidRPr="00593A9E"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98" w:author="Julia Sheriff" w:date="2019-06-05T16:04:00Z"/>
                <w:rFonts w:ascii="Cambria" w:hAnsi="Cambria" w:cstheme="majorHAnsi"/>
                <w:color w:val="000000"/>
                <w:sz w:val="18"/>
                <w:szCs w:val="18"/>
              </w:rPr>
            </w:pPr>
            <w:del w:id="399" w:author="Julia Sheriff" w:date="2019-06-05T16:04:00Z">
              <w:r w:rsidRPr="00593A9E" w:rsidDel="00FE1F16">
                <w:rPr>
                  <w:rFonts w:ascii="Cambria" w:hAnsi="Cambria" w:cstheme="majorHAnsi"/>
                  <w:color w:val="000000"/>
                  <w:sz w:val="18"/>
                  <w:szCs w:val="18"/>
                </w:rPr>
                <w:delText>-</w:delText>
              </w:r>
            </w:del>
          </w:p>
        </w:tc>
        <w:tc>
          <w:tcPr>
            <w:tcW w:w="2160" w:type="dxa"/>
          </w:tcPr>
          <w:p w14:paraId="56491320" w14:textId="26CBC497" w:rsidR="00D62112" w:rsidRPr="007728ED"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400" w:author="Julia Sheriff" w:date="2019-06-05T16:04:00Z"/>
                <w:rFonts w:ascii="Cambria" w:hAnsi="Cambria" w:cstheme="majorHAnsi"/>
                <w:color w:val="000000"/>
                <w:sz w:val="13"/>
                <w:szCs w:val="13"/>
              </w:rPr>
            </w:pPr>
            <w:del w:id="401" w:author="Julia Sheriff" w:date="2019-06-05T16:04:00Z">
              <w:r w:rsidRPr="007728ED" w:rsidDel="00FE1F16">
                <w:rPr>
                  <w:rFonts w:ascii="Cambria" w:hAnsi="Cambria" w:cstheme="majorHAnsi"/>
                  <w:color w:val="000000"/>
                  <w:sz w:val="13"/>
                  <w:szCs w:val="13"/>
                </w:rPr>
                <w:delText>-</w:delText>
              </w:r>
            </w:del>
          </w:p>
        </w:tc>
      </w:tr>
      <w:tr w:rsidR="00D62112" w:rsidRPr="000A4CA9" w:rsidDel="00FE1F16" w14:paraId="16815F9E" w14:textId="25D4A45D" w:rsidTr="00783B10">
        <w:trPr>
          <w:del w:id="402" w:author="Julia Sheriff" w:date="2019-06-05T16:04:00Z"/>
        </w:trPr>
        <w:tc>
          <w:tcPr>
            <w:tcW w:w="2268" w:type="dxa"/>
            <w:gridSpan w:val="2"/>
          </w:tcPr>
          <w:p w14:paraId="6FE23216" w14:textId="59BB7828" w:rsidR="00D62112" w:rsidRPr="00593A9E" w:rsidDel="00FE1F16" w:rsidRDefault="00D62112" w:rsidP="000A4CA9">
            <w:pPr>
              <w:spacing w:line="360" w:lineRule="auto"/>
              <w:rPr>
                <w:del w:id="403" w:author="Julia Sheriff" w:date="2019-06-05T16:04:00Z"/>
                <w:rFonts w:ascii="Cambria" w:hAnsi="Cambria" w:cstheme="majorHAnsi"/>
                <w:sz w:val="18"/>
                <w:szCs w:val="18"/>
              </w:rPr>
            </w:pPr>
          </w:p>
        </w:tc>
        <w:tc>
          <w:tcPr>
            <w:tcW w:w="1417" w:type="dxa"/>
          </w:tcPr>
          <w:p w14:paraId="53A87718" w14:textId="07FD8CFF" w:rsidR="00D62112" w:rsidRPr="00593A9E" w:rsidDel="00FE1F16" w:rsidRDefault="00D62112" w:rsidP="000A4CA9">
            <w:pPr>
              <w:spacing w:line="360" w:lineRule="auto"/>
              <w:rPr>
                <w:del w:id="404" w:author="Julia Sheriff" w:date="2019-06-05T16:04:00Z"/>
                <w:rFonts w:ascii="Cambria" w:hAnsi="Cambria" w:cstheme="majorHAnsi"/>
                <w:sz w:val="18"/>
                <w:szCs w:val="18"/>
              </w:rPr>
            </w:pPr>
            <w:del w:id="405" w:author="Julia Sheriff" w:date="2019-06-05T16:04:00Z">
              <w:r w:rsidRPr="00593A9E" w:rsidDel="00FE1F16">
                <w:rPr>
                  <w:rFonts w:ascii="Cambria" w:hAnsi="Cambria" w:cstheme="majorHAnsi"/>
                  <w:sz w:val="18"/>
                  <w:szCs w:val="18"/>
                </w:rPr>
                <w:delText>-‘SALE_NUM’</w:delText>
              </w:r>
            </w:del>
          </w:p>
        </w:tc>
        <w:tc>
          <w:tcPr>
            <w:tcW w:w="900" w:type="dxa"/>
          </w:tcPr>
          <w:p w14:paraId="00EDAC5D" w14:textId="2516CCC8" w:rsidR="00D62112" w:rsidRPr="00593A9E" w:rsidDel="00FE1F16" w:rsidRDefault="00D62112" w:rsidP="000A4CA9">
            <w:pPr>
              <w:pStyle w:val="HTMLPreformatted"/>
              <w:shd w:val="clear" w:color="auto" w:fill="FFFFFF"/>
              <w:spacing w:line="360" w:lineRule="auto"/>
              <w:textAlignment w:val="baseline"/>
              <w:rPr>
                <w:del w:id="406" w:author="Julia Sheriff" w:date="2019-06-05T16:04:00Z"/>
                <w:rFonts w:ascii="Cambria" w:hAnsi="Cambria" w:cstheme="majorHAnsi"/>
                <w:color w:val="000000"/>
                <w:sz w:val="18"/>
                <w:szCs w:val="18"/>
              </w:rPr>
            </w:pPr>
            <w:del w:id="407" w:author="Julia Sheriff" w:date="2019-06-05T16:04:00Z">
              <w:r w:rsidRPr="00593A9E" w:rsidDel="00FE1F16">
                <w:rPr>
                  <w:rFonts w:ascii="Cambria" w:hAnsi="Cambria" w:cstheme="majorHAnsi"/>
                  <w:color w:val="000000"/>
                  <w:sz w:val="18"/>
                  <w:szCs w:val="18"/>
                </w:rPr>
                <w:delText>1.2550</w:delText>
              </w:r>
            </w:del>
          </w:p>
        </w:tc>
        <w:tc>
          <w:tcPr>
            <w:tcW w:w="1080" w:type="dxa"/>
          </w:tcPr>
          <w:p w14:paraId="38FA1AB1" w14:textId="76BAECB2" w:rsidR="00D62112" w:rsidRPr="00593A9E"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408" w:author="Julia Sheriff" w:date="2019-06-05T16:04:00Z"/>
                <w:rFonts w:ascii="Cambria" w:hAnsi="Cambria" w:cstheme="majorHAnsi"/>
                <w:color w:val="000000"/>
                <w:sz w:val="18"/>
                <w:szCs w:val="18"/>
              </w:rPr>
            </w:pPr>
            <w:del w:id="409" w:author="Julia Sheriff" w:date="2019-06-05T16:04:00Z">
              <w:r w:rsidRPr="00593A9E" w:rsidDel="00FE1F16">
                <w:rPr>
                  <w:rFonts w:ascii="Cambria" w:hAnsi="Cambria" w:cstheme="majorHAnsi"/>
                  <w:color w:val="000000"/>
                  <w:sz w:val="18"/>
                  <w:szCs w:val="18"/>
                </w:rPr>
                <w:delText>-</w:delText>
              </w:r>
            </w:del>
          </w:p>
        </w:tc>
        <w:tc>
          <w:tcPr>
            <w:tcW w:w="2160" w:type="dxa"/>
          </w:tcPr>
          <w:p w14:paraId="6DDEC6E6" w14:textId="7C1752E9" w:rsidR="00D62112" w:rsidRPr="007728ED"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410" w:author="Julia Sheriff" w:date="2019-06-05T16:04:00Z"/>
                <w:rFonts w:ascii="Cambria" w:hAnsi="Cambria" w:cstheme="majorHAnsi"/>
                <w:color w:val="000000"/>
                <w:sz w:val="13"/>
                <w:szCs w:val="13"/>
              </w:rPr>
            </w:pPr>
            <w:del w:id="411" w:author="Julia Sheriff" w:date="2019-06-05T16:04:00Z">
              <w:r w:rsidRPr="007728ED" w:rsidDel="00FE1F16">
                <w:rPr>
                  <w:rFonts w:ascii="Cambria" w:hAnsi="Cambria" w:cstheme="majorHAnsi"/>
                  <w:color w:val="000000"/>
                  <w:sz w:val="13"/>
                  <w:szCs w:val="13"/>
                </w:rPr>
                <w:delText>-</w:delText>
              </w:r>
            </w:del>
          </w:p>
        </w:tc>
      </w:tr>
      <w:tr w:rsidR="00D62112" w:rsidRPr="000A4CA9" w:rsidDel="00FE1F16" w14:paraId="57AAF12F" w14:textId="1634F925" w:rsidTr="00783B10">
        <w:trPr>
          <w:del w:id="412" w:author="Julia Sheriff" w:date="2019-06-05T16:04:00Z"/>
        </w:trPr>
        <w:tc>
          <w:tcPr>
            <w:tcW w:w="1525" w:type="dxa"/>
          </w:tcPr>
          <w:p w14:paraId="71D1D451" w14:textId="69B25707" w:rsidR="00D62112" w:rsidRPr="00593A9E" w:rsidDel="00FE1F16" w:rsidRDefault="00D62112" w:rsidP="000A4CA9">
            <w:pPr>
              <w:spacing w:line="360" w:lineRule="auto"/>
              <w:rPr>
                <w:del w:id="413" w:author="Julia Sheriff" w:date="2019-06-05T16:04:00Z"/>
                <w:rFonts w:ascii="Cambria" w:hAnsi="Cambria" w:cstheme="majorHAnsi"/>
                <w:b/>
                <w:sz w:val="18"/>
                <w:szCs w:val="18"/>
              </w:rPr>
            </w:pPr>
            <w:del w:id="414" w:author="Julia Sheriff" w:date="2019-06-05T16:04:00Z">
              <w:r w:rsidRPr="00593A9E" w:rsidDel="00FE1F16">
                <w:rPr>
                  <w:rFonts w:ascii="Cambria" w:hAnsi="Cambria" w:cstheme="majorHAnsi"/>
                  <w:b/>
                  <w:sz w:val="18"/>
                  <w:szCs w:val="18"/>
                </w:rPr>
                <w:delText xml:space="preserve">Optimized Baseline </w:delText>
              </w:r>
            </w:del>
          </w:p>
          <w:p w14:paraId="7C3DDFD3" w14:textId="79C1A02D" w:rsidR="00D62112" w:rsidRPr="00593A9E" w:rsidDel="00FE1F16" w:rsidRDefault="00D62112" w:rsidP="000A4CA9">
            <w:pPr>
              <w:spacing w:line="360" w:lineRule="auto"/>
              <w:rPr>
                <w:del w:id="415" w:author="Julia Sheriff" w:date="2019-06-05T16:04:00Z"/>
                <w:rFonts w:ascii="Cambria" w:hAnsi="Cambria" w:cstheme="majorHAnsi"/>
                <w:b/>
                <w:sz w:val="18"/>
                <w:szCs w:val="18"/>
              </w:rPr>
            </w:pPr>
            <w:del w:id="416" w:author="Julia Sheriff" w:date="2019-06-05T16:04:00Z">
              <w:r w:rsidRPr="00593A9E" w:rsidDel="00FE1F16">
                <w:rPr>
                  <w:rFonts w:ascii="Cambria" w:hAnsi="Cambria" w:cstheme="majorHAnsi"/>
                  <w:b/>
                  <w:sz w:val="18"/>
                  <w:szCs w:val="18"/>
                </w:rPr>
                <w:delText xml:space="preserve">log </w:delText>
              </w:r>
            </w:del>
          </w:p>
        </w:tc>
        <w:tc>
          <w:tcPr>
            <w:tcW w:w="2160" w:type="dxa"/>
            <w:gridSpan w:val="2"/>
          </w:tcPr>
          <w:p w14:paraId="6CC0A107" w14:textId="142AC920" w:rsidR="00D62112" w:rsidRPr="00593A9E" w:rsidDel="00FE1F16" w:rsidRDefault="00D62112" w:rsidP="000A4CA9">
            <w:pPr>
              <w:spacing w:line="360" w:lineRule="auto"/>
              <w:rPr>
                <w:del w:id="417" w:author="Julia Sheriff" w:date="2019-06-05T16:04:00Z"/>
                <w:rFonts w:ascii="Cambria" w:hAnsi="Cambria" w:cstheme="majorHAnsi"/>
                <w:sz w:val="18"/>
                <w:szCs w:val="18"/>
              </w:rPr>
            </w:pPr>
            <w:del w:id="418" w:author="Julia Sheriff" w:date="2019-06-05T16:04:00Z">
              <w:r w:rsidRPr="00593A9E" w:rsidDel="00FE1F16">
                <w:rPr>
                  <w:rFonts w:ascii="Cambria" w:hAnsi="Cambria" w:cstheme="majorHAnsi"/>
                  <w:sz w:val="18"/>
                  <w:szCs w:val="18"/>
                </w:rPr>
                <w:delText>'CENSUS_BLOCK', 'SQUARE'</w:delText>
              </w:r>
            </w:del>
          </w:p>
        </w:tc>
        <w:tc>
          <w:tcPr>
            <w:tcW w:w="900" w:type="dxa"/>
          </w:tcPr>
          <w:p w14:paraId="34EE81A7" w14:textId="48727DF5" w:rsidR="00D62112" w:rsidRPr="00593A9E" w:rsidDel="00FE1F16" w:rsidRDefault="00D62112" w:rsidP="000A4CA9">
            <w:pPr>
              <w:spacing w:line="360" w:lineRule="auto"/>
              <w:rPr>
                <w:del w:id="419" w:author="Julia Sheriff" w:date="2019-06-05T16:04:00Z"/>
                <w:rFonts w:ascii="Cambria" w:hAnsi="Cambria" w:cstheme="majorHAnsi"/>
                <w:color w:val="000000" w:themeColor="text1"/>
                <w:sz w:val="18"/>
                <w:szCs w:val="18"/>
              </w:rPr>
            </w:pPr>
            <w:del w:id="420" w:author="Julia Sheriff" w:date="2019-06-05T16:04:00Z">
              <w:r w:rsidRPr="00593A9E" w:rsidDel="00FE1F16">
                <w:rPr>
                  <w:rFonts w:ascii="Cambria" w:hAnsi="Cambria" w:cstheme="majorHAnsi"/>
                  <w:color w:val="000000" w:themeColor="text1"/>
                  <w:sz w:val="18"/>
                  <w:szCs w:val="18"/>
                </w:rPr>
                <w:delText>1.23</w:delText>
              </w:r>
            </w:del>
          </w:p>
          <w:p w14:paraId="3CF0C41A" w14:textId="6B56F5B8" w:rsidR="00D62112" w:rsidRPr="00593A9E" w:rsidDel="00FE1F16" w:rsidRDefault="00D62112" w:rsidP="000A4CA9">
            <w:pPr>
              <w:spacing w:line="360" w:lineRule="auto"/>
              <w:rPr>
                <w:del w:id="421" w:author="Julia Sheriff" w:date="2019-06-05T16:04:00Z"/>
                <w:rFonts w:ascii="Cambria" w:hAnsi="Cambria" w:cstheme="majorHAnsi"/>
                <w:color w:val="000000" w:themeColor="text1"/>
                <w:sz w:val="18"/>
                <w:szCs w:val="18"/>
              </w:rPr>
            </w:pPr>
          </w:p>
        </w:tc>
        <w:tc>
          <w:tcPr>
            <w:tcW w:w="1080" w:type="dxa"/>
          </w:tcPr>
          <w:p w14:paraId="7B9FEA84" w14:textId="021D8C42" w:rsidR="00D62112" w:rsidRPr="00593A9E" w:rsidDel="00FE1F16" w:rsidRDefault="00D62112" w:rsidP="000A4CA9">
            <w:pPr>
              <w:spacing w:line="360" w:lineRule="auto"/>
              <w:rPr>
                <w:del w:id="422" w:author="Julia Sheriff" w:date="2019-06-05T16:04:00Z"/>
                <w:rFonts w:ascii="Cambria" w:hAnsi="Cambria" w:cstheme="majorHAnsi"/>
                <w:color w:val="000000"/>
                <w:sz w:val="18"/>
                <w:szCs w:val="18"/>
              </w:rPr>
            </w:pPr>
            <w:del w:id="423" w:author="Julia Sheriff" w:date="2019-06-05T16:04:00Z">
              <w:r w:rsidRPr="00593A9E" w:rsidDel="00FE1F16">
                <w:rPr>
                  <w:rFonts w:ascii="Cambria" w:hAnsi="Cambria" w:cstheme="majorHAnsi"/>
                  <w:color w:val="000000"/>
                  <w:sz w:val="18"/>
                  <w:szCs w:val="18"/>
                </w:rPr>
                <w:delText>0.11</w:delText>
              </w:r>
            </w:del>
          </w:p>
          <w:p w14:paraId="40F4B853" w14:textId="429A6F8E" w:rsidR="00D62112" w:rsidRPr="00593A9E" w:rsidDel="00FE1F16" w:rsidRDefault="00D62112" w:rsidP="000A4CA9">
            <w:pPr>
              <w:spacing w:line="360" w:lineRule="auto"/>
              <w:rPr>
                <w:del w:id="424" w:author="Julia Sheriff" w:date="2019-06-05T16:04:00Z"/>
                <w:rFonts w:ascii="Cambria" w:hAnsi="Cambria" w:cstheme="majorHAnsi"/>
                <w:sz w:val="18"/>
                <w:szCs w:val="18"/>
              </w:rPr>
            </w:pPr>
          </w:p>
        </w:tc>
        <w:tc>
          <w:tcPr>
            <w:tcW w:w="2160" w:type="dxa"/>
          </w:tcPr>
          <w:tbl>
            <w:tblPr>
              <w:tblW w:w="8670" w:type="dxa"/>
              <w:tblLayout w:type="fixed"/>
              <w:tblLook w:val="04A0" w:firstRow="1" w:lastRow="0" w:firstColumn="1" w:lastColumn="0" w:noHBand="0" w:noVBand="1"/>
            </w:tblPr>
            <w:tblGrid>
              <w:gridCol w:w="8670"/>
            </w:tblGrid>
            <w:tr w:rsidR="00D62112" w:rsidRPr="007728ED" w:rsidDel="00FE1F16" w14:paraId="184787BD" w14:textId="132579A6" w:rsidTr="00DD1229">
              <w:trPr>
                <w:trHeight w:val="340"/>
                <w:del w:id="425" w:author="Julia Sheriff" w:date="2019-06-05T16:04:00Z"/>
              </w:trPr>
              <w:tc>
                <w:tcPr>
                  <w:tcW w:w="8670" w:type="dxa"/>
                  <w:tcBorders>
                    <w:top w:val="nil"/>
                    <w:left w:val="nil"/>
                    <w:bottom w:val="nil"/>
                    <w:right w:val="nil"/>
                  </w:tcBorders>
                  <w:shd w:val="clear" w:color="auto" w:fill="auto"/>
                  <w:noWrap/>
                  <w:vAlign w:val="bottom"/>
                  <w:hideMark/>
                </w:tcPr>
                <w:p w14:paraId="07501110" w14:textId="39B6818A" w:rsidR="00D62112" w:rsidRPr="007728ED" w:rsidDel="00FE1F16" w:rsidRDefault="00D62112" w:rsidP="000A4CA9">
                  <w:pPr>
                    <w:spacing w:line="360" w:lineRule="auto"/>
                    <w:rPr>
                      <w:del w:id="426" w:author="Julia Sheriff" w:date="2019-06-05T16:04:00Z"/>
                      <w:rFonts w:ascii="Cambria" w:hAnsi="Cambria" w:cstheme="majorHAnsi"/>
                      <w:color w:val="000000"/>
                      <w:sz w:val="13"/>
                      <w:szCs w:val="13"/>
                    </w:rPr>
                  </w:pPr>
                  <w:del w:id="427" w:author="Julia Sheriff" w:date="2019-06-05T16:04:00Z">
                    <w:r w:rsidRPr="007728ED" w:rsidDel="00FE1F16">
                      <w:rPr>
                        <w:rFonts w:ascii="Cambria" w:hAnsi="Cambria" w:cstheme="majorHAnsi"/>
                        <w:color w:val="000000"/>
                        <w:sz w:val="13"/>
                        <w:szCs w:val="13"/>
                      </w:rPr>
                      <w:delText xml:space="preserve">bootstrap=True, </w:delText>
                    </w:r>
                  </w:del>
                </w:p>
                <w:p w14:paraId="25AB3C2D" w14:textId="29946BA4" w:rsidR="00D62112" w:rsidRPr="007728ED" w:rsidDel="00FE1F16" w:rsidRDefault="00D62112" w:rsidP="000A4CA9">
                  <w:pPr>
                    <w:spacing w:line="360" w:lineRule="auto"/>
                    <w:rPr>
                      <w:del w:id="428" w:author="Julia Sheriff" w:date="2019-06-05T16:04:00Z"/>
                      <w:rFonts w:ascii="Cambria" w:hAnsi="Cambria" w:cstheme="majorHAnsi"/>
                      <w:color w:val="000000"/>
                      <w:sz w:val="13"/>
                      <w:szCs w:val="13"/>
                    </w:rPr>
                  </w:pPr>
                  <w:del w:id="429" w:author="Julia Sheriff" w:date="2019-06-05T16:04:00Z">
                    <w:r w:rsidRPr="007728ED" w:rsidDel="00FE1F16">
                      <w:rPr>
                        <w:rFonts w:ascii="Cambria" w:hAnsi="Cambria" w:cstheme="majorHAnsi"/>
                        <w:color w:val="000000"/>
                        <w:sz w:val="13"/>
                        <w:szCs w:val="13"/>
                      </w:rPr>
                      <w:delText xml:space="preserve">criterion='mse', </w:delText>
                    </w:r>
                  </w:del>
                </w:p>
                <w:p w14:paraId="35304804" w14:textId="3DF24A9F" w:rsidR="00D62112" w:rsidRPr="007728ED" w:rsidDel="00FE1F16" w:rsidRDefault="00D62112" w:rsidP="000A4CA9">
                  <w:pPr>
                    <w:spacing w:line="360" w:lineRule="auto"/>
                    <w:rPr>
                      <w:del w:id="430" w:author="Julia Sheriff" w:date="2019-06-05T16:04:00Z"/>
                      <w:rFonts w:ascii="Cambria" w:hAnsi="Cambria" w:cstheme="majorHAnsi"/>
                      <w:color w:val="000000"/>
                      <w:sz w:val="13"/>
                      <w:szCs w:val="13"/>
                    </w:rPr>
                  </w:pPr>
                  <w:del w:id="431" w:author="Julia Sheriff" w:date="2019-06-05T16:04:00Z">
                    <w:r w:rsidRPr="007728ED" w:rsidDel="00FE1F16">
                      <w:rPr>
                        <w:rFonts w:ascii="Cambria" w:hAnsi="Cambria" w:cstheme="majorHAnsi"/>
                        <w:color w:val="000000"/>
                        <w:sz w:val="13"/>
                        <w:szCs w:val="13"/>
                      </w:rPr>
                      <w:delText>max_depth=80,</w:delText>
                    </w:r>
                  </w:del>
                </w:p>
              </w:tc>
            </w:tr>
            <w:tr w:rsidR="00D62112" w:rsidRPr="007728ED" w:rsidDel="00FE1F16" w14:paraId="66E91724" w14:textId="5BAF8E32" w:rsidTr="00DD1229">
              <w:trPr>
                <w:trHeight w:val="340"/>
                <w:del w:id="432" w:author="Julia Sheriff" w:date="2019-06-05T16:04:00Z"/>
              </w:trPr>
              <w:tc>
                <w:tcPr>
                  <w:tcW w:w="8670" w:type="dxa"/>
                  <w:tcBorders>
                    <w:top w:val="nil"/>
                    <w:left w:val="nil"/>
                    <w:bottom w:val="nil"/>
                    <w:right w:val="nil"/>
                  </w:tcBorders>
                  <w:shd w:val="clear" w:color="auto" w:fill="auto"/>
                  <w:noWrap/>
                  <w:vAlign w:val="bottom"/>
                  <w:hideMark/>
                </w:tcPr>
                <w:p w14:paraId="0B2F1FAD" w14:textId="1FB89E83" w:rsidR="00D62112" w:rsidRPr="007728ED" w:rsidDel="00FE1F16" w:rsidRDefault="00D62112" w:rsidP="000A4CA9">
                  <w:pPr>
                    <w:spacing w:line="360" w:lineRule="auto"/>
                    <w:rPr>
                      <w:del w:id="433" w:author="Julia Sheriff" w:date="2019-06-05T16:04:00Z"/>
                      <w:rFonts w:ascii="Cambria" w:hAnsi="Cambria" w:cstheme="majorHAnsi"/>
                      <w:color w:val="000000"/>
                      <w:sz w:val="13"/>
                      <w:szCs w:val="13"/>
                    </w:rPr>
                  </w:pPr>
                  <w:del w:id="434" w:author="Julia Sheriff" w:date="2019-06-05T16:04:00Z">
                    <w:r w:rsidRPr="007728ED" w:rsidDel="00FE1F16">
                      <w:rPr>
                        <w:rFonts w:ascii="Cambria" w:hAnsi="Cambria" w:cstheme="majorHAnsi"/>
                        <w:color w:val="000000"/>
                        <w:sz w:val="13"/>
                        <w:szCs w:val="13"/>
                      </w:rPr>
                      <w:delText>max_features='auto',</w:delText>
                    </w:r>
                  </w:del>
                </w:p>
                <w:p w14:paraId="29DEE44D" w14:textId="08A5CCD4" w:rsidR="00D62112" w:rsidRPr="007728ED" w:rsidDel="00FE1F16" w:rsidRDefault="00D62112" w:rsidP="000A4CA9">
                  <w:pPr>
                    <w:spacing w:line="360" w:lineRule="auto"/>
                    <w:rPr>
                      <w:del w:id="435" w:author="Julia Sheriff" w:date="2019-06-05T16:04:00Z"/>
                      <w:rFonts w:ascii="Cambria" w:hAnsi="Cambria" w:cstheme="majorHAnsi"/>
                      <w:color w:val="000000"/>
                      <w:sz w:val="13"/>
                      <w:szCs w:val="13"/>
                    </w:rPr>
                  </w:pPr>
                  <w:del w:id="436" w:author="Julia Sheriff" w:date="2019-06-05T16:04:00Z">
                    <w:r w:rsidRPr="007728ED" w:rsidDel="00FE1F16">
                      <w:rPr>
                        <w:rFonts w:ascii="Cambria" w:hAnsi="Cambria" w:cstheme="majorHAnsi"/>
                        <w:color w:val="000000"/>
                        <w:sz w:val="13"/>
                        <w:szCs w:val="13"/>
                      </w:rPr>
                      <w:delText>max_leaf_nodes=None,</w:delText>
                    </w:r>
                  </w:del>
                </w:p>
              </w:tc>
            </w:tr>
            <w:tr w:rsidR="00D62112" w:rsidRPr="007728ED" w:rsidDel="00FE1F16" w14:paraId="2ECD3A42" w14:textId="11677071" w:rsidTr="00DD1229">
              <w:trPr>
                <w:trHeight w:val="340"/>
                <w:del w:id="437" w:author="Julia Sheriff" w:date="2019-06-05T16:04:00Z"/>
              </w:trPr>
              <w:tc>
                <w:tcPr>
                  <w:tcW w:w="8670" w:type="dxa"/>
                  <w:tcBorders>
                    <w:top w:val="nil"/>
                    <w:left w:val="nil"/>
                    <w:bottom w:val="nil"/>
                    <w:right w:val="nil"/>
                  </w:tcBorders>
                  <w:shd w:val="clear" w:color="auto" w:fill="auto"/>
                  <w:noWrap/>
                  <w:vAlign w:val="bottom"/>
                  <w:hideMark/>
                </w:tcPr>
                <w:p w14:paraId="1729B0A0" w14:textId="04386AFE" w:rsidR="00D62112" w:rsidRPr="007728ED" w:rsidDel="00FE1F16" w:rsidRDefault="00D62112" w:rsidP="000A4CA9">
                  <w:pPr>
                    <w:spacing w:line="360" w:lineRule="auto"/>
                    <w:rPr>
                      <w:del w:id="438" w:author="Julia Sheriff" w:date="2019-06-05T16:04:00Z"/>
                      <w:rFonts w:ascii="Cambria" w:hAnsi="Cambria" w:cstheme="majorHAnsi"/>
                      <w:color w:val="000000"/>
                      <w:sz w:val="13"/>
                      <w:szCs w:val="13"/>
                    </w:rPr>
                  </w:pPr>
                  <w:del w:id="439" w:author="Julia Sheriff" w:date="2019-06-05T16:04:00Z">
                    <w:r w:rsidRPr="007728ED" w:rsidDel="00FE1F16">
                      <w:rPr>
                        <w:rFonts w:ascii="Cambria" w:hAnsi="Cambria" w:cstheme="majorHAnsi"/>
                        <w:color w:val="000000"/>
                        <w:sz w:val="13"/>
                        <w:szCs w:val="13"/>
                      </w:rPr>
                      <w:delText xml:space="preserve">min_impurity_decrease=0.0, </w:delText>
                    </w:r>
                  </w:del>
                </w:p>
                <w:p w14:paraId="356996DC" w14:textId="036D411C" w:rsidR="00D62112" w:rsidRPr="007728ED" w:rsidDel="00FE1F16" w:rsidRDefault="00D62112" w:rsidP="000A4CA9">
                  <w:pPr>
                    <w:spacing w:line="360" w:lineRule="auto"/>
                    <w:rPr>
                      <w:del w:id="440" w:author="Julia Sheriff" w:date="2019-06-05T16:04:00Z"/>
                      <w:rFonts w:ascii="Cambria" w:hAnsi="Cambria" w:cstheme="majorHAnsi"/>
                      <w:color w:val="000000"/>
                      <w:sz w:val="13"/>
                      <w:szCs w:val="13"/>
                    </w:rPr>
                  </w:pPr>
                  <w:del w:id="441" w:author="Julia Sheriff" w:date="2019-06-05T16:04:00Z">
                    <w:r w:rsidRPr="007728ED" w:rsidDel="00FE1F16">
                      <w:rPr>
                        <w:rFonts w:ascii="Cambria" w:hAnsi="Cambria" w:cstheme="majorHAnsi"/>
                        <w:color w:val="000000"/>
                        <w:sz w:val="13"/>
                        <w:szCs w:val="13"/>
                      </w:rPr>
                      <w:delText>min_impurity_split=None,</w:delText>
                    </w:r>
                  </w:del>
                </w:p>
              </w:tc>
            </w:tr>
            <w:tr w:rsidR="00D62112" w:rsidRPr="007728ED" w:rsidDel="00FE1F16" w14:paraId="55AB3837" w14:textId="60A65792" w:rsidTr="00DD1229">
              <w:trPr>
                <w:trHeight w:val="340"/>
                <w:del w:id="442" w:author="Julia Sheriff" w:date="2019-06-05T16:04:00Z"/>
              </w:trPr>
              <w:tc>
                <w:tcPr>
                  <w:tcW w:w="8670" w:type="dxa"/>
                  <w:tcBorders>
                    <w:top w:val="nil"/>
                    <w:left w:val="nil"/>
                    <w:bottom w:val="nil"/>
                    <w:right w:val="nil"/>
                  </w:tcBorders>
                  <w:shd w:val="clear" w:color="auto" w:fill="auto"/>
                  <w:noWrap/>
                  <w:vAlign w:val="bottom"/>
                  <w:hideMark/>
                </w:tcPr>
                <w:p w14:paraId="1240C2A2" w14:textId="48516B67" w:rsidR="00D62112" w:rsidRPr="007728ED" w:rsidDel="00FE1F16" w:rsidRDefault="00D62112" w:rsidP="000A4CA9">
                  <w:pPr>
                    <w:spacing w:line="360" w:lineRule="auto"/>
                    <w:rPr>
                      <w:del w:id="443" w:author="Julia Sheriff" w:date="2019-06-05T16:04:00Z"/>
                      <w:rFonts w:ascii="Cambria" w:hAnsi="Cambria" w:cstheme="majorHAnsi"/>
                      <w:color w:val="000000"/>
                      <w:sz w:val="13"/>
                      <w:szCs w:val="13"/>
                    </w:rPr>
                  </w:pPr>
                  <w:del w:id="444" w:author="Julia Sheriff" w:date="2019-06-05T16:04:00Z">
                    <w:r w:rsidRPr="007728ED" w:rsidDel="00FE1F16">
                      <w:rPr>
                        <w:rFonts w:ascii="Cambria" w:hAnsi="Cambria" w:cstheme="majorHAnsi"/>
                        <w:color w:val="000000"/>
                        <w:sz w:val="13"/>
                        <w:szCs w:val="13"/>
                      </w:rPr>
                      <w:delText xml:space="preserve">min_samples_leaf=2, </w:delText>
                    </w:r>
                  </w:del>
                </w:p>
                <w:p w14:paraId="59776D5C" w14:textId="76922BC7" w:rsidR="00D62112" w:rsidRPr="007728ED" w:rsidDel="00FE1F16" w:rsidRDefault="00D62112" w:rsidP="000A4CA9">
                  <w:pPr>
                    <w:spacing w:line="360" w:lineRule="auto"/>
                    <w:rPr>
                      <w:del w:id="445" w:author="Julia Sheriff" w:date="2019-06-05T16:04:00Z"/>
                      <w:rFonts w:ascii="Cambria" w:hAnsi="Cambria" w:cstheme="majorHAnsi"/>
                      <w:color w:val="000000"/>
                      <w:sz w:val="13"/>
                      <w:szCs w:val="13"/>
                    </w:rPr>
                  </w:pPr>
                  <w:del w:id="446" w:author="Julia Sheriff" w:date="2019-06-05T16:04:00Z">
                    <w:r w:rsidRPr="007728ED" w:rsidDel="00FE1F16">
                      <w:rPr>
                        <w:rFonts w:ascii="Cambria" w:hAnsi="Cambria" w:cstheme="majorHAnsi"/>
                        <w:color w:val="000000"/>
                        <w:sz w:val="13"/>
                        <w:szCs w:val="13"/>
                      </w:rPr>
                      <w:delText>min_samples_split=2,</w:delText>
                    </w:r>
                  </w:del>
                </w:p>
              </w:tc>
            </w:tr>
            <w:tr w:rsidR="00D62112" w:rsidRPr="007728ED" w:rsidDel="00FE1F16" w14:paraId="0252087A" w14:textId="652A4AE9" w:rsidTr="00DD1229">
              <w:trPr>
                <w:trHeight w:val="340"/>
                <w:del w:id="447" w:author="Julia Sheriff" w:date="2019-06-05T16:04:00Z"/>
              </w:trPr>
              <w:tc>
                <w:tcPr>
                  <w:tcW w:w="8670" w:type="dxa"/>
                  <w:tcBorders>
                    <w:top w:val="nil"/>
                    <w:left w:val="nil"/>
                    <w:bottom w:val="nil"/>
                    <w:right w:val="nil"/>
                  </w:tcBorders>
                  <w:shd w:val="clear" w:color="auto" w:fill="auto"/>
                  <w:noWrap/>
                  <w:vAlign w:val="bottom"/>
                  <w:hideMark/>
                </w:tcPr>
                <w:p w14:paraId="24986EFF" w14:textId="687A53A1" w:rsidR="00D62112" w:rsidRPr="007728ED" w:rsidDel="00FE1F16" w:rsidRDefault="00D62112" w:rsidP="000A4CA9">
                  <w:pPr>
                    <w:spacing w:line="360" w:lineRule="auto"/>
                    <w:rPr>
                      <w:del w:id="448" w:author="Julia Sheriff" w:date="2019-06-05T16:04:00Z"/>
                      <w:rFonts w:ascii="Cambria" w:hAnsi="Cambria" w:cstheme="majorHAnsi"/>
                      <w:color w:val="000000"/>
                      <w:sz w:val="13"/>
                      <w:szCs w:val="13"/>
                    </w:rPr>
                  </w:pPr>
                  <w:del w:id="449" w:author="Julia Sheriff" w:date="2019-06-05T16:04:00Z">
                    <w:r w:rsidRPr="007728ED" w:rsidDel="00FE1F16">
                      <w:rPr>
                        <w:rFonts w:ascii="Cambria" w:hAnsi="Cambria" w:cstheme="majorHAnsi"/>
                        <w:color w:val="000000"/>
                        <w:sz w:val="13"/>
                        <w:szCs w:val="13"/>
                      </w:rPr>
                      <w:delText xml:space="preserve">min_weight_fraction_leaf=0.0, </w:delText>
                    </w:r>
                  </w:del>
                </w:p>
                <w:p w14:paraId="06E6FE63" w14:textId="37E72E4A" w:rsidR="00D62112" w:rsidRPr="007728ED" w:rsidDel="00FE1F16" w:rsidRDefault="00D62112" w:rsidP="000A4CA9">
                  <w:pPr>
                    <w:spacing w:line="360" w:lineRule="auto"/>
                    <w:rPr>
                      <w:del w:id="450" w:author="Julia Sheriff" w:date="2019-06-05T16:04:00Z"/>
                      <w:rFonts w:ascii="Cambria" w:hAnsi="Cambria" w:cstheme="majorHAnsi"/>
                      <w:color w:val="000000"/>
                      <w:sz w:val="13"/>
                      <w:szCs w:val="13"/>
                    </w:rPr>
                  </w:pPr>
                  <w:del w:id="451" w:author="Julia Sheriff" w:date="2019-06-05T16:04:00Z">
                    <w:r w:rsidRPr="007728ED" w:rsidDel="00FE1F16">
                      <w:rPr>
                        <w:rFonts w:ascii="Cambria" w:hAnsi="Cambria" w:cstheme="majorHAnsi"/>
                        <w:color w:val="000000"/>
                        <w:sz w:val="13"/>
                        <w:szCs w:val="13"/>
                      </w:rPr>
                      <w:delText xml:space="preserve">n_estimators=110, </w:delText>
                    </w:r>
                  </w:del>
                </w:p>
                <w:p w14:paraId="66B9D5F5" w14:textId="3AE7AED1" w:rsidR="00D62112" w:rsidRPr="007728ED" w:rsidDel="00FE1F16" w:rsidRDefault="00D62112" w:rsidP="000A4CA9">
                  <w:pPr>
                    <w:spacing w:line="360" w:lineRule="auto"/>
                    <w:rPr>
                      <w:del w:id="452" w:author="Julia Sheriff" w:date="2019-06-05T16:04:00Z"/>
                      <w:rFonts w:ascii="Cambria" w:hAnsi="Cambria" w:cstheme="majorHAnsi"/>
                      <w:color w:val="000000"/>
                      <w:sz w:val="13"/>
                      <w:szCs w:val="13"/>
                    </w:rPr>
                  </w:pPr>
                  <w:del w:id="453" w:author="Julia Sheriff" w:date="2019-06-05T16:04:00Z">
                    <w:r w:rsidRPr="007728ED" w:rsidDel="00FE1F16">
                      <w:rPr>
                        <w:rFonts w:ascii="Cambria" w:hAnsi="Cambria" w:cstheme="majorHAnsi"/>
                        <w:color w:val="000000"/>
                        <w:sz w:val="13"/>
                        <w:szCs w:val="13"/>
                      </w:rPr>
                      <w:delText>n_jobs=None,</w:delText>
                    </w:r>
                  </w:del>
                </w:p>
              </w:tc>
            </w:tr>
            <w:tr w:rsidR="00D62112" w:rsidRPr="007728ED" w:rsidDel="00FE1F16" w14:paraId="10B76428" w14:textId="1AC990DE" w:rsidTr="00DD1229">
              <w:trPr>
                <w:trHeight w:val="340"/>
                <w:del w:id="454" w:author="Julia Sheriff" w:date="2019-06-05T16:04:00Z"/>
              </w:trPr>
              <w:tc>
                <w:tcPr>
                  <w:tcW w:w="8670" w:type="dxa"/>
                  <w:tcBorders>
                    <w:top w:val="nil"/>
                    <w:left w:val="nil"/>
                    <w:bottom w:val="nil"/>
                    <w:right w:val="nil"/>
                  </w:tcBorders>
                  <w:shd w:val="clear" w:color="auto" w:fill="auto"/>
                  <w:noWrap/>
                  <w:vAlign w:val="bottom"/>
                  <w:hideMark/>
                </w:tcPr>
                <w:p w14:paraId="201BD616" w14:textId="2288B552" w:rsidR="00D62112" w:rsidRPr="007728ED" w:rsidDel="00FE1F16" w:rsidRDefault="00D62112" w:rsidP="000A4CA9">
                  <w:pPr>
                    <w:spacing w:line="360" w:lineRule="auto"/>
                    <w:rPr>
                      <w:del w:id="455" w:author="Julia Sheriff" w:date="2019-06-05T16:04:00Z"/>
                      <w:rFonts w:ascii="Cambria" w:hAnsi="Cambria" w:cstheme="majorHAnsi"/>
                      <w:color w:val="000000"/>
                      <w:sz w:val="13"/>
                      <w:szCs w:val="13"/>
                    </w:rPr>
                  </w:pPr>
                  <w:del w:id="456" w:author="Julia Sheriff" w:date="2019-06-05T16:04:00Z">
                    <w:r w:rsidRPr="007728ED" w:rsidDel="00FE1F16">
                      <w:rPr>
                        <w:rFonts w:ascii="Cambria" w:hAnsi="Cambria" w:cstheme="majorHAnsi"/>
                        <w:color w:val="000000"/>
                        <w:sz w:val="13"/>
                        <w:szCs w:val="13"/>
                      </w:rPr>
                      <w:delText xml:space="preserve">oob_score=False, </w:delText>
                    </w:r>
                  </w:del>
                </w:p>
                <w:p w14:paraId="66F0D273" w14:textId="71A0DB1C" w:rsidR="00D62112" w:rsidRPr="007728ED" w:rsidDel="00FE1F16" w:rsidRDefault="00D62112" w:rsidP="000A4CA9">
                  <w:pPr>
                    <w:spacing w:line="360" w:lineRule="auto"/>
                    <w:rPr>
                      <w:del w:id="457" w:author="Julia Sheriff" w:date="2019-06-05T16:04:00Z"/>
                      <w:rFonts w:ascii="Cambria" w:hAnsi="Cambria" w:cstheme="majorHAnsi"/>
                      <w:color w:val="000000"/>
                      <w:sz w:val="13"/>
                      <w:szCs w:val="13"/>
                    </w:rPr>
                  </w:pPr>
                  <w:del w:id="458" w:author="Julia Sheriff" w:date="2019-06-05T16:04:00Z">
                    <w:r w:rsidRPr="007728ED" w:rsidDel="00FE1F16">
                      <w:rPr>
                        <w:rFonts w:ascii="Cambria" w:hAnsi="Cambria" w:cstheme="majorHAnsi"/>
                        <w:color w:val="000000"/>
                        <w:sz w:val="13"/>
                        <w:szCs w:val="13"/>
                      </w:rPr>
                      <w:delText xml:space="preserve">random_state=None, </w:delText>
                    </w:r>
                  </w:del>
                </w:p>
                <w:p w14:paraId="3FC6690F" w14:textId="4302B696" w:rsidR="00D62112" w:rsidRPr="007728ED" w:rsidDel="00FE1F16" w:rsidRDefault="00D62112" w:rsidP="000A4CA9">
                  <w:pPr>
                    <w:spacing w:line="360" w:lineRule="auto"/>
                    <w:rPr>
                      <w:del w:id="459" w:author="Julia Sheriff" w:date="2019-06-05T16:04:00Z"/>
                      <w:rFonts w:ascii="Cambria" w:hAnsi="Cambria" w:cstheme="majorHAnsi"/>
                      <w:color w:val="000000"/>
                      <w:sz w:val="13"/>
                      <w:szCs w:val="13"/>
                    </w:rPr>
                  </w:pPr>
                  <w:del w:id="460" w:author="Julia Sheriff" w:date="2019-06-05T16:04:00Z">
                    <w:r w:rsidRPr="007728ED" w:rsidDel="00FE1F16">
                      <w:rPr>
                        <w:rFonts w:ascii="Cambria" w:hAnsi="Cambria" w:cstheme="majorHAnsi"/>
                        <w:color w:val="000000"/>
                        <w:sz w:val="13"/>
                        <w:szCs w:val="13"/>
                      </w:rPr>
                      <w:delText xml:space="preserve">verbose=0, </w:delText>
                    </w:r>
                  </w:del>
                </w:p>
                <w:p w14:paraId="39B931C7" w14:textId="5A23643E" w:rsidR="00D62112" w:rsidRPr="007728ED" w:rsidDel="00FE1F16" w:rsidRDefault="00D62112" w:rsidP="000A4CA9">
                  <w:pPr>
                    <w:spacing w:line="360" w:lineRule="auto"/>
                    <w:rPr>
                      <w:del w:id="461" w:author="Julia Sheriff" w:date="2019-06-05T16:04:00Z"/>
                      <w:rFonts w:ascii="Cambria" w:hAnsi="Cambria" w:cstheme="majorHAnsi"/>
                      <w:color w:val="000000"/>
                      <w:sz w:val="13"/>
                      <w:szCs w:val="13"/>
                    </w:rPr>
                  </w:pPr>
                  <w:del w:id="462" w:author="Julia Sheriff" w:date="2019-06-05T16:04:00Z">
                    <w:r w:rsidRPr="007728ED" w:rsidDel="00FE1F16">
                      <w:rPr>
                        <w:rFonts w:ascii="Cambria" w:hAnsi="Cambria" w:cstheme="majorHAnsi"/>
                        <w:color w:val="000000"/>
                        <w:sz w:val="13"/>
                        <w:szCs w:val="13"/>
                      </w:rPr>
                      <w:delText>warm_start=False)</w:delText>
                    </w:r>
                  </w:del>
                </w:p>
              </w:tc>
            </w:tr>
          </w:tbl>
          <w:p w14:paraId="668A033C" w14:textId="41C74F2B" w:rsidR="00D62112" w:rsidRPr="007728ED"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463" w:author="Julia Sheriff" w:date="2019-06-05T16:04:00Z"/>
                <w:rFonts w:ascii="Cambria" w:hAnsi="Cambria" w:cstheme="majorHAnsi"/>
                <w:color w:val="000000"/>
                <w:sz w:val="13"/>
                <w:szCs w:val="13"/>
              </w:rPr>
            </w:pPr>
          </w:p>
        </w:tc>
      </w:tr>
      <w:tr w:rsidR="00D62112" w:rsidRPr="000A4CA9" w:rsidDel="00FE1F16" w14:paraId="7082F7E9" w14:textId="03C2499A" w:rsidTr="00783B10">
        <w:trPr>
          <w:del w:id="464" w:author="Julia Sheriff" w:date="2019-06-05T16:04:00Z"/>
        </w:trPr>
        <w:tc>
          <w:tcPr>
            <w:tcW w:w="1525" w:type="dxa"/>
          </w:tcPr>
          <w:p w14:paraId="3E686CED" w14:textId="0946AFBA" w:rsidR="00D62112" w:rsidRPr="00593A9E" w:rsidDel="00FE1F16" w:rsidRDefault="00D62112" w:rsidP="000A4CA9">
            <w:pPr>
              <w:spacing w:line="360" w:lineRule="auto"/>
              <w:rPr>
                <w:del w:id="465" w:author="Julia Sheriff" w:date="2019-06-05T16:04:00Z"/>
                <w:rFonts w:ascii="Cambria" w:hAnsi="Cambria" w:cstheme="majorHAnsi"/>
                <w:sz w:val="18"/>
                <w:szCs w:val="18"/>
              </w:rPr>
            </w:pPr>
            <w:del w:id="466" w:author="Julia Sheriff" w:date="2019-06-05T16:04:00Z">
              <w:r w:rsidRPr="00593A9E" w:rsidDel="00FE1F16">
                <w:rPr>
                  <w:rFonts w:ascii="Cambria" w:hAnsi="Cambria" w:cstheme="majorHAnsi"/>
                  <w:sz w:val="18"/>
                  <w:szCs w:val="18"/>
                </w:rPr>
                <w:delText>AdaBoost</w:delText>
              </w:r>
            </w:del>
          </w:p>
          <w:p w14:paraId="53F3707D" w14:textId="77D01748" w:rsidR="00D62112" w:rsidRPr="00593A9E" w:rsidDel="00FE1F16" w:rsidRDefault="00D62112" w:rsidP="000A4CA9">
            <w:pPr>
              <w:spacing w:line="360" w:lineRule="auto"/>
              <w:rPr>
                <w:del w:id="467" w:author="Julia Sheriff" w:date="2019-06-05T16:04:00Z"/>
                <w:rFonts w:ascii="Cambria" w:hAnsi="Cambria" w:cstheme="majorHAnsi"/>
                <w:sz w:val="18"/>
                <w:szCs w:val="18"/>
              </w:rPr>
            </w:pPr>
            <w:del w:id="468" w:author="Julia Sheriff" w:date="2019-06-05T16:04:00Z">
              <w:r w:rsidRPr="00593A9E" w:rsidDel="00FE1F16">
                <w:rPr>
                  <w:rFonts w:ascii="Cambria" w:hAnsi="Cambria" w:cstheme="majorHAnsi"/>
                  <w:sz w:val="18"/>
                  <w:szCs w:val="18"/>
                </w:rPr>
                <w:delText>log</w:delText>
              </w:r>
            </w:del>
          </w:p>
        </w:tc>
        <w:tc>
          <w:tcPr>
            <w:tcW w:w="2160" w:type="dxa"/>
            <w:gridSpan w:val="2"/>
          </w:tcPr>
          <w:p w14:paraId="3D2F5223" w14:textId="571DCBE9" w:rsidR="00D62112" w:rsidRPr="00593A9E" w:rsidDel="00FE1F16" w:rsidRDefault="00D62112" w:rsidP="000A4CA9">
            <w:pPr>
              <w:spacing w:line="360" w:lineRule="auto"/>
              <w:rPr>
                <w:del w:id="469" w:author="Julia Sheriff" w:date="2019-06-05T16:04:00Z"/>
                <w:rFonts w:ascii="Cambria" w:hAnsi="Cambria" w:cstheme="majorHAnsi"/>
                <w:sz w:val="18"/>
                <w:szCs w:val="18"/>
              </w:rPr>
            </w:pPr>
            <w:del w:id="470" w:author="Julia Sheriff" w:date="2019-06-05T16:04:00Z">
              <w:r w:rsidRPr="00593A9E" w:rsidDel="00FE1F16">
                <w:rPr>
                  <w:rFonts w:ascii="Cambria" w:hAnsi="Cambria" w:cstheme="majorHAnsi"/>
                  <w:sz w:val="18"/>
                  <w:szCs w:val="18"/>
                </w:rPr>
                <w:delText>''CENSUS_BLOCK', 'SQUARE'</w:delText>
              </w:r>
            </w:del>
          </w:p>
        </w:tc>
        <w:tc>
          <w:tcPr>
            <w:tcW w:w="900" w:type="dxa"/>
          </w:tcPr>
          <w:p w14:paraId="5B6EE3AD" w14:textId="2D2481C3" w:rsidR="00D62112" w:rsidRPr="00593A9E"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471" w:author="Julia Sheriff" w:date="2019-06-05T16:04:00Z"/>
                <w:rFonts w:ascii="Cambria" w:hAnsi="Cambria" w:cstheme="majorHAnsi"/>
                <w:color w:val="000000"/>
                <w:sz w:val="18"/>
                <w:szCs w:val="18"/>
              </w:rPr>
            </w:pPr>
            <w:del w:id="472" w:author="Julia Sheriff" w:date="2019-06-05T16:04:00Z">
              <w:r w:rsidRPr="00593A9E" w:rsidDel="00FE1F16">
                <w:rPr>
                  <w:rFonts w:ascii="Cambria" w:hAnsi="Cambria" w:cstheme="majorHAnsi"/>
                  <w:color w:val="000000"/>
                  <w:sz w:val="18"/>
                  <w:szCs w:val="18"/>
                </w:rPr>
                <w:delText>3.02</w:delText>
              </w:r>
            </w:del>
          </w:p>
          <w:p w14:paraId="48215151" w14:textId="6C92E0B1" w:rsidR="00D62112" w:rsidRPr="00593A9E" w:rsidDel="00FE1F16" w:rsidRDefault="00D62112" w:rsidP="000A4CA9">
            <w:pPr>
              <w:spacing w:line="360" w:lineRule="auto"/>
              <w:rPr>
                <w:del w:id="473" w:author="Julia Sheriff" w:date="2019-06-05T16:04:00Z"/>
                <w:rFonts w:ascii="Cambria" w:hAnsi="Cambria" w:cstheme="majorHAnsi"/>
                <w:sz w:val="18"/>
                <w:szCs w:val="18"/>
              </w:rPr>
            </w:pPr>
          </w:p>
        </w:tc>
        <w:tc>
          <w:tcPr>
            <w:tcW w:w="1080" w:type="dxa"/>
          </w:tcPr>
          <w:p w14:paraId="413978BA" w14:textId="59C2D1BF" w:rsidR="00D62112" w:rsidRPr="00593A9E" w:rsidDel="00FE1F16" w:rsidRDefault="00D62112" w:rsidP="000A4CA9">
            <w:pPr>
              <w:pStyle w:val="HTMLPreformatted"/>
              <w:shd w:val="clear" w:color="auto" w:fill="FFFFFF"/>
              <w:spacing w:line="360" w:lineRule="auto"/>
              <w:textAlignment w:val="baseline"/>
              <w:rPr>
                <w:del w:id="474" w:author="Julia Sheriff" w:date="2019-06-05T16:04:00Z"/>
                <w:rFonts w:ascii="Cambria" w:hAnsi="Cambria" w:cstheme="majorHAnsi"/>
                <w:color w:val="000000"/>
                <w:sz w:val="18"/>
                <w:szCs w:val="18"/>
              </w:rPr>
            </w:pPr>
            <w:del w:id="475" w:author="Julia Sheriff" w:date="2019-06-05T16:04:00Z">
              <w:r w:rsidRPr="00593A9E" w:rsidDel="00FE1F16">
                <w:rPr>
                  <w:rFonts w:ascii="Cambria" w:hAnsi="Cambria" w:cstheme="majorHAnsi"/>
                  <w:color w:val="000000"/>
                  <w:sz w:val="18"/>
                  <w:szCs w:val="18"/>
                </w:rPr>
                <w:delText>0.22</w:delText>
              </w:r>
            </w:del>
          </w:p>
          <w:p w14:paraId="54D94B6A" w14:textId="21F57883" w:rsidR="00D62112" w:rsidRPr="00593A9E" w:rsidDel="00FE1F16" w:rsidRDefault="00D62112" w:rsidP="000A4CA9">
            <w:pPr>
              <w:spacing w:line="360" w:lineRule="auto"/>
              <w:rPr>
                <w:del w:id="476" w:author="Julia Sheriff" w:date="2019-06-05T16:04:00Z"/>
                <w:rFonts w:ascii="Cambria" w:hAnsi="Cambria" w:cstheme="majorHAnsi"/>
                <w:sz w:val="18"/>
                <w:szCs w:val="18"/>
              </w:rPr>
            </w:pPr>
          </w:p>
        </w:tc>
        <w:tc>
          <w:tcPr>
            <w:tcW w:w="2160" w:type="dxa"/>
          </w:tcPr>
          <w:p w14:paraId="2F2F052A" w14:textId="611CF12F" w:rsidR="00D62112" w:rsidRPr="007728ED" w:rsidDel="00FE1F16" w:rsidRDefault="00D62112" w:rsidP="000A4CA9">
            <w:pPr>
              <w:pStyle w:val="HTMLPreformatted"/>
              <w:shd w:val="clear" w:color="auto" w:fill="FFFFFF"/>
              <w:spacing w:line="360" w:lineRule="auto"/>
              <w:textAlignment w:val="baseline"/>
              <w:rPr>
                <w:del w:id="477" w:author="Julia Sheriff" w:date="2019-06-05T16:04:00Z"/>
                <w:rFonts w:ascii="Cambria" w:hAnsi="Cambria" w:cstheme="majorHAnsi"/>
                <w:color w:val="000000"/>
                <w:sz w:val="13"/>
                <w:szCs w:val="13"/>
              </w:rPr>
            </w:pPr>
            <w:del w:id="478" w:author="Julia Sheriff" w:date="2019-06-05T16:04:00Z">
              <w:r w:rsidRPr="007728ED" w:rsidDel="00FE1F16">
                <w:rPr>
                  <w:rFonts w:ascii="Cambria" w:hAnsi="Cambria" w:cstheme="majorHAnsi"/>
                  <w:color w:val="000000"/>
                  <w:sz w:val="13"/>
                  <w:szCs w:val="13"/>
                </w:rPr>
                <w:delText xml:space="preserve">base_estimator=None, </w:delText>
              </w:r>
            </w:del>
          </w:p>
          <w:p w14:paraId="39E5E610" w14:textId="2E5D8FBC" w:rsidR="00D62112" w:rsidRPr="007728ED" w:rsidDel="00FE1F16" w:rsidRDefault="00D62112" w:rsidP="000A4CA9">
            <w:pPr>
              <w:pStyle w:val="HTMLPreformatted"/>
              <w:shd w:val="clear" w:color="auto" w:fill="FFFFFF"/>
              <w:spacing w:line="360" w:lineRule="auto"/>
              <w:textAlignment w:val="baseline"/>
              <w:rPr>
                <w:del w:id="479" w:author="Julia Sheriff" w:date="2019-06-05T16:04:00Z"/>
                <w:rFonts w:ascii="Cambria" w:hAnsi="Cambria" w:cstheme="majorHAnsi"/>
                <w:color w:val="000000"/>
                <w:sz w:val="13"/>
                <w:szCs w:val="13"/>
              </w:rPr>
            </w:pPr>
            <w:del w:id="480" w:author="Julia Sheriff" w:date="2019-06-05T16:04:00Z">
              <w:r w:rsidRPr="007728ED" w:rsidDel="00FE1F16">
                <w:rPr>
                  <w:rFonts w:ascii="Cambria" w:hAnsi="Cambria" w:cstheme="majorHAnsi"/>
                  <w:color w:val="000000"/>
                  <w:sz w:val="13"/>
                  <w:szCs w:val="13"/>
                </w:rPr>
                <w:delText xml:space="preserve">learning_rate=0.05, </w:delText>
              </w:r>
            </w:del>
          </w:p>
          <w:p w14:paraId="43B7CA6E" w14:textId="565FFC35" w:rsidR="00D62112" w:rsidRPr="007728ED" w:rsidDel="00FE1F16" w:rsidRDefault="00D62112" w:rsidP="000A4CA9">
            <w:pPr>
              <w:pStyle w:val="HTMLPreformatted"/>
              <w:shd w:val="clear" w:color="auto" w:fill="FFFFFF"/>
              <w:spacing w:line="360" w:lineRule="auto"/>
              <w:textAlignment w:val="baseline"/>
              <w:rPr>
                <w:del w:id="481" w:author="Julia Sheriff" w:date="2019-06-05T16:04:00Z"/>
                <w:rFonts w:ascii="Cambria" w:hAnsi="Cambria" w:cstheme="majorHAnsi"/>
                <w:color w:val="000000"/>
                <w:sz w:val="13"/>
                <w:szCs w:val="13"/>
              </w:rPr>
            </w:pPr>
            <w:del w:id="482" w:author="Julia Sheriff" w:date="2019-06-05T16:04:00Z">
              <w:r w:rsidRPr="007728ED" w:rsidDel="00FE1F16">
                <w:rPr>
                  <w:rFonts w:ascii="Cambria" w:hAnsi="Cambria" w:cstheme="majorHAnsi"/>
                  <w:color w:val="000000"/>
                  <w:sz w:val="13"/>
                  <w:szCs w:val="13"/>
                </w:rPr>
                <w:delText xml:space="preserve">loss='exponential',        </w:delText>
              </w:r>
            </w:del>
          </w:p>
          <w:p w14:paraId="7CDDB6E6" w14:textId="3B5B6016" w:rsidR="00D62112" w:rsidRPr="007728ED" w:rsidDel="00FE1F16" w:rsidRDefault="00D62112" w:rsidP="000A4CA9">
            <w:pPr>
              <w:pStyle w:val="HTMLPreformatted"/>
              <w:shd w:val="clear" w:color="auto" w:fill="FFFFFF"/>
              <w:spacing w:line="360" w:lineRule="auto"/>
              <w:textAlignment w:val="baseline"/>
              <w:rPr>
                <w:del w:id="483" w:author="Julia Sheriff" w:date="2019-06-05T16:04:00Z"/>
                <w:rFonts w:ascii="Cambria" w:hAnsi="Cambria" w:cstheme="majorHAnsi"/>
                <w:color w:val="000000"/>
                <w:sz w:val="13"/>
                <w:szCs w:val="13"/>
              </w:rPr>
            </w:pPr>
            <w:del w:id="484" w:author="Julia Sheriff" w:date="2019-06-05T16:04:00Z">
              <w:r w:rsidRPr="007728ED" w:rsidDel="00FE1F16">
                <w:rPr>
                  <w:rFonts w:ascii="Cambria" w:hAnsi="Cambria" w:cstheme="majorHAnsi"/>
                  <w:color w:val="000000"/>
                  <w:sz w:val="13"/>
                  <w:szCs w:val="13"/>
                </w:rPr>
                <w:delText xml:space="preserve">n_estimators=90, </w:delText>
              </w:r>
            </w:del>
          </w:p>
          <w:p w14:paraId="08423F4C" w14:textId="3B81F5DF" w:rsidR="00D62112" w:rsidRPr="007728ED" w:rsidDel="00FE1F16" w:rsidRDefault="00D62112" w:rsidP="007728ED">
            <w:pPr>
              <w:pStyle w:val="HTMLPreformatted"/>
              <w:shd w:val="clear" w:color="auto" w:fill="FFFFFF"/>
              <w:spacing w:line="360" w:lineRule="auto"/>
              <w:textAlignment w:val="baseline"/>
              <w:rPr>
                <w:del w:id="485" w:author="Julia Sheriff" w:date="2019-06-05T16:04:00Z"/>
                <w:rFonts w:ascii="Cambria" w:hAnsi="Cambria" w:cstheme="majorHAnsi"/>
                <w:color w:val="000000"/>
                <w:sz w:val="13"/>
                <w:szCs w:val="13"/>
              </w:rPr>
            </w:pPr>
            <w:del w:id="486" w:author="Julia Sheriff" w:date="2019-06-05T16:04:00Z">
              <w:r w:rsidRPr="007728ED" w:rsidDel="00FE1F16">
                <w:rPr>
                  <w:rFonts w:ascii="Cambria" w:hAnsi="Cambria" w:cstheme="majorHAnsi"/>
                  <w:color w:val="000000"/>
                  <w:sz w:val="13"/>
                  <w:szCs w:val="13"/>
                </w:rPr>
                <w:delText>random_state=None</w:delText>
              </w:r>
            </w:del>
          </w:p>
        </w:tc>
      </w:tr>
      <w:tr w:rsidR="00D62112" w:rsidRPr="000A4CA9" w:rsidDel="00FE1F16" w14:paraId="4B08F727" w14:textId="43D5BD6A" w:rsidTr="00783B10">
        <w:trPr>
          <w:del w:id="487" w:author="Julia Sheriff" w:date="2019-06-05T16:04:00Z"/>
        </w:trPr>
        <w:tc>
          <w:tcPr>
            <w:tcW w:w="1525" w:type="dxa"/>
          </w:tcPr>
          <w:p w14:paraId="6B6D936A" w14:textId="4F8E4766" w:rsidR="00D62112" w:rsidRPr="00593A9E" w:rsidDel="00FE1F16" w:rsidRDefault="00D62112" w:rsidP="000A4CA9">
            <w:pPr>
              <w:spacing w:line="360" w:lineRule="auto"/>
              <w:rPr>
                <w:del w:id="488" w:author="Julia Sheriff" w:date="2019-06-05T16:04:00Z"/>
                <w:rFonts w:ascii="Cambria" w:hAnsi="Cambria" w:cstheme="majorHAnsi"/>
                <w:sz w:val="18"/>
                <w:szCs w:val="18"/>
              </w:rPr>
            </w:pPr>
            <w:del w:id="489" w:author="Julia Sheriff" w:date="2019-06-05T16:04:00Z">
              <w:r w:rsidRPr="00593A9E" w:rsidDel="00FE1F16">
                <w:rPr>
                  <w:rFonts w:ascii="Cambria" w:hAnsi="Cambria" w:cstheme="majorHAnsi"/>
                  <w:sz w:val="18"/>
                  <w:szCs w:val="18"/>
                </w:rPr>
                <w:delText>GradientBoost</w:delText>
              </w:r>
            </w:del>
          </w:p>
          <w:p w14:paraId="65BD2764" w14:textId="20560593" w:rsidR="00D62112" w:rsidRPr="00593A9E" w:rsidDel="00FE1F16" w:rsidRDefault="00D62112" w:rsidP="000A4CA9">
            <w:pPr>
              <w:spacing w:line="360" w:lineRule="auto"/>
              <w:rPr>
                <w:del w:id="490" w:author="Julia Sheriff" w:date="2019-06-05T16:04:00Z"/>
                <w:rFonts w:ascii="Cambria" w:hAnsi="Cambria" w:cstheme="majorHAnsi"/>
                <w:sz w:val="18"/>
                <w:szCs w:val="18"/>
              </w:rPr>
            </w:pPr>
            <w:del w:id="491" w:author="Julia Sheriff" w:date="2019-06-05T16:04:00Z">
              <w:r w:rsidRPr="00593A9E" w:rsidDel="00FE1F16">
                <w:rPr>
                  <w:rFonts w:ascii="Cambria" w:hAnsi="Cambria" w:cstheme="majorHAnsi"/>
                  <w:sz w:val="18"/>
                  <w:szCs w:val="18"/>
                </w:rPr>
                <w:delText>log</w:delText>
              </w:r>
            </w:del>
          </w:p>
        </w:tc>
        <w:tc>
          <w:tcPr>
            <w:tcW w:w="2160" w:type="dxa"/>
            <w:gridSpan w:val="2"/>
          </w:tcPr>
          <w:p w14:paraId="249D1819" w14:textId="1F209300" w:rsidR="00D62112" w:rsidRPr="00593A9E" w:rsidDel="00FE1F16" w:rsidRDefault="00D62112" w:rsidP="000A4CA9">
            <w:pPr>
              <w:spacing w:line="360" w:lineRule="auto"/>
              <w:rPr>
                <w:del w:id="492" w:author="Julia Sheriff" w:date="2019-06-05T16:04:00Z"/>
                <w:rFonts w:ascii="Cambria" w:hAnsi="Cambria" w:cstheme="majorHAnsi"/>
                <w:sz w:val="18"/>
                <w:szCs w:val="18"/>
              </w:rPr>
            </w:pPr>
            <w:del w:id="493" w:author="Julia Sheriff" w:date="2019-06-05T16:04:00Z">
              <w:r w:rsidRPr="00593A9E" w:rsidDel="00FE1F16">
                <w:rPr>
                  <w:rFonts w:ascii="Cambria" w:hAnsi="Cambria" w:cstheme="majorHAnsi"/>
                  <w:sz w:val="18"/>
                  <w:szCs w:val="18"/>
                </w:rPr>
                <w:delText>''CENSUS_BLOCK', 'SQUARE'</w:delText>
              </w:r>
            </w:del>
          </w:p>
        </w:tc>
        <w:tc>
          <w:tcPr>
            <w:tcW w:w="900" w:type="dxa"/>
          </w:tcPr>
          <w:p w14:paraId="39B238B8" w14:textId="3FB41C20" w:rsidR="00D62112" w:rsidRPr="00593A9E" w:rsidDel="00FE1F16" w:rsidRDefault="00D62112" w:rsidP="000A4CA9">
            <w:pPr>
              <w:spacing w:line="360" w:lineRule="auto"/>
              <w:rPr>
                <w:del w:id="494" w:author="Julia Sheriff" w:date="2019-06-05T16:04:00Z"/>
                <w:rFonts w:ascii="Cambria" w:hAnsi="Cambria" w:cstheme="majorHAnsi"/>
                <w:sz w:val="18"/>
                <w:szCs w:val="18"/>
              </w:rPr>
            </w:pPr>
            <w:del w:id="495" w:author="Julia Sheriff" w:date="2019-06-05T16:04:00Z">
              <w:r w:rsidRPr="00593A9E" w:rsidDel="00FE1F16">
                <w:rPr>
                  <w:rFonts w:ascii="Cambria" w:hAnsi="Cambria" w:cstheme="majorHAnsi"/>
                  <w:sz w:val="18"/>
                  <w:szCs w:val="18"/>
                </w:rPr>
                <w:delText>1.51</w:delText>
              </w:r>
            </w:del>
          </w:p>
        </w:tc>
        <w:tc>
          <w:tcPr>
            <w:tcW w:w="1080" w:type="dxa"/>
          </w:tcPr>
          <w:p w14:paraId="0536C92F" w14:textId="7BA7C925" w:rsidR="00D62112" w:rsidRPr="00593A9E" w:rsidDel="00FE1F16" w:rsidRDefault="00D62112" w:rsidP="000A4CA9">
            <w:pPr>
              <w:spacing w:line="360" w:lineRule="auto"/>
              <w:rPr>
                <w:del w:id="496" w:author="Julia Sheriff" w:date="2019-06-05T16:04:00Z"/>
                <w:rFonts w:ascii="Cambria" w:hAnsi="Cambria" w:cstheme="majorHAnsi"/>
                <w:color w:val="000000"/>
                <w:sz w:val="18"/>
                <w:szCs w:val="18"/>
              </w:rPr>
            </w:pPr>
            <w:del w:id="497" w:author="Julia Sheriff" w:date="2019-06-05T16:04:00Z">
              <w:r w:rsidRPr="00593A9E" w:rsidDel="00FE1F16">
                <w:rPr>
                  <w:rFonts w:ascii="Cambria" w:hAnsi="Cambria" w:cstheme="majorHAnsi"/>
                  <w:color w:val="000000"/>
                  <w:sz w:val="18"/>
                  <w:szCs w:val="18"/>
                </w:rPr>
                <w:delText>0.13</w:delText>
              </w:r>
            </w:del>
          </w:p>
          <w:p w14:paraId="21D0B77D" w14:textId="6EDC8241" w:rsidR="00D62112" w:rsidRPr="00593A9E" w:rsidDel="00FE1F16" w:rsidRDefault="00D62112" w:rsidP="000A4CA9">
            <w:pPr>
              <w:spacing w:line="360" w:lineRule="auto"/>
              <w:rPr>
                <w:del w:id="498" w:author="Julia Sheriff" w:date="2019-06-05T16:04:00Z"/>
                <w:rFonts w:ascii="Cambria" w:hAnsi="Cambria" w:cstheme="majorHAnsi"/>
                <w:sz w:val="18"/>
                <w:szCs w:val="18"/>
              </w:rPr>
            </w:pPr>
          </w:p>
        </w:tc>
        <w:tc>
          <w:tcPr>
            <w:tcW w:w="2160" w:type="dxa"/>
          </w:tcPr>
          <w:p w14:paraId="5F1BFEB7" w14:textId="1C7DF485" w:rsidR="00D62112" w:rsidRPr="007728ED" w:rsidDel="00FE1F16" w:rsidRDefault="00D62112" w:rsidP="000A4CA9">
            <w:pPr>
              <w:pStyle w:val="HTMLPreformatted"/>
              <w:shd w:val="clear" w:color="auto" w:fill="FFFFFF"/>
              <w:spacing w:line="360" w:lineRule="auto"/>
              <w:textAlignment w:val="baseline"/>
              <w:rPr>
                <w:del w:id="499" w:author="Julia Sheriff" w:date="2019-06-05T16:04:00Z"/>
                <w:rFonts w:ascii="Cambria" w:hAnsi="Cambria" w:cstheme="majorHAnsi"/>
                <w:color w:val="000000"/>
                <w:sz w:val="13"/>
                <w:szCs w:val="13"/>
              </w:rPr>
            </w:pPr>
            <w:del w:id="500" w:author="Julia Sheriff" w:date="2019-06-05T16:04:00Z">
              <w:r w:rsidRPr="007728ED" w:rsidDel="00FE1F16">
                <w:rPr>
                  <w:rFonts w:ascii="Cambria" w:hAnsi="Cambria" w:cstheme="majorHAnsi"/>
                  <w:color w:val="000000"/>
                  <w:sz w:val="13"/>
                  <w:szCs w:val="13"/>
                </w:rPr>
                <w:delText xml:space="preserve">alpha=0.9, </w:delText>
              </w:r>
            </w:del>
          </w:p>
          <w:p w14:paraId="5007972F" w14:textId="271A645D" w:rsidR="00D62112" w:rsidRPr="007728ED" w:rsidDel="00FE1F16" w:rsidRDefault="00D62112" w:rsidP="000A4CA9">
            <w:pPr>
              <w:pStyle w:val="HTMLPreformatted"/>
              <w:shd w:val="clear" w:color="auto" w:fill="FFFFFF"/>
              <w:spacing w:line="360" w:lineRule="auto"/>
              <w:textAlignment w:val="baseline"/>
              <w:rPr>
                <w:del w:id="501" w:author="Julia Sheriff" w:date="2019-06-05T16:04:00Z"/>
                <w:rFonts w:ascii="Cambria" w:hAnsi="Cambria" w:cstheme="majorHAnsi"/>
                <w:color w:val="000000"/>
                <w:sz w:val="13"/>
                <w:szCs w:val="13"/>
              </w:rPr>
            </w:pPr>
            <w:del w:id="502" w:author="Julia Sheriff" w:date="2019-06-05T16:04:00Z">
              <w:r w:rsidRPr="007728ED" w:rsidDel="00FE1F16">
                <w:rPr>
                  <w:rFonts w:ascii="Cambria" w:hAnsi="Cambria" w:cstheme="majorHAnsi"/>
                  <w:color w:val="000000"/>
                  <w:sz w:val="13"/>
                  <w:szCs w:val="13"/>
                </w:rPr>
                <w:delText xml:space="preserve">criterion='friedman_mse', </w:delText>
              </w:r>
            </w:del>
          </w:p>
          <w:p w14:paraId="4E3FC4B5" w14:textId="3A8919A7" w:rsidR="00D62112" w:rsidRPr="007728ED" w:rsidDel="00FE1F16" w:rsidRDefault="00D62112" w:rsidP="000A4CA9">
            <w:pPr>
              <w:pStyle w:val="HTMLPreformatted"/>
              <w:shd w:val="clear" w:color="auto" w:fill="FFFFFF"/>
              <w:spacing w:line="360" w:lineRule="auto"/>
              <w:textAlignment w:val="baseline"/>
              <w:rPr>
                <w:del w:id="503" w:author="Julia Sheriff" w:date="2019-06-05T16:04:00Z"/>
                <w:rFonts w:ascii="Cambria" w:hAnsi="Cambria" w:cstheme="majorHAnsi"/>
                <w:color w:val="000000"/>
                <w:sz w:val="13"/>
                <w:szCs w:val="13"/>
              </w:rPr>
            </w:pPr>
            <w:del w:id="504" w:author="Julia Sheriff" w:date="2019-06-05T16:04:00Z">
              <w:r w:rsidRPr="007728ED" w:rsidDel="00FE1F16">
                <w:rPr>
                  <w:rFonts w:ascii="Cambria" w:hAnsi="Cambria" w:cstheme="majorHAnsi"/>
                  <w:color w:val="000000"/>
                  <w:sz w:val="13"/>
                  <w:szCs w:val="13"/>
                </w:rPr>
                <w:delText xml:space="preserve">init=None,              </w:delText>
              </w:r>
            </w:del>
          </w:p>
          <w:p w14:paraId="29C2769B" w14:textId="6C28034B" w:rsidR="00D62112" w:rsidRPr="007728ED" w:rsidDel="00FE1F16" w:rsidRDefault="00D62112" w:rsidP="000A4CA9">
            <w:pPr>
              <w:pStyle w:val="HTMLPreformatted"/>
              <w:shd w:val="clear" w:color="auto" w:fill="FFFFFF"/>
              <w:spacing w:line="360" w:lineRule="auto"/>
              <w:textAlignment w:val="baseline"/>
              <w:rPr>
                <w:del w:id="505" w:author="Julia Sheriff" w:date="2019-06-05T16:04:00Z"/>
                <w:rFonts w:ascii="Cambria" w:hAnsi="Cambria" w:cstheme="majorHAnsi"/>
                <w:color w:val="000000"/>
                <w:sz w:val="13"/>
                <w:szCs w:val="13"/>
              </w:rPr>
            </w:pPr>
            <w:del w:id="506" w:author="Julia Sheriff" w:date="2019-06-05T16:04:00Z">
              <w:r w:rsidRPr="007728ED" w:rsidDel="00FE1F16">
                <w:rPr>
                  <w:rFonts w:ascii="Cambria" w:hAnsi="Cambria" w:cstheme="majorHAnsi"/>
                  <w:color w:val="000000"/>
                  <w:sz w:val="13"/>
                  <w:szCs w:val="13"/>
                </w:rPr>
                <w:delText xml:space="preserve">learning_rate=1, loss='ls', </w:delText>
              </w:r>
            </w:del>
          </w:p>
          <w:p w14:paraId="244CD839" w14:textId="561334FA" w:rsidR="00D62112" w:rsidRPr="007728ED" w:rsidDel="00FE1F16" w:rsidRDefault="00D62112" w:rsidP="000A4CA9">
            <w:pPr>
              <w:pStyle w:val="HTMLPreformatted"/>
              <w:shd w:val="clear" w:color="auto" w:fill="FFFFFF"/>
              <w:spacing w:line="360" w:lineRule="auto"/>
              <w:textAlignment w:val="baseline"/>
              <w:rPr>
                <w:del w:id="507" w:author="Julia Sheriff" w:date="2019-06-05T16:04:00Z"/>
                <w:rFonts w:ascii="Cambria" w:hAnsi="Cambria" w:cstheme="majorHAnsi"/>
                <w:color w:val="000000"/>
                <w:sz w:val="13"/>
                <w:szCs w:val="13"/>
              </w:rPr>
            </w:pPr>
            <w:del w:id="508" w:author="Julia Sheriff" w:date="2019-06-05T16:04:00Z">
              <w:r w:rsidRPr="007728ED" w:rsidDel="00FE1F16">
                <w:rPr>
                  <w:rFonts w:ascii="Cambria" w:hAnsi="Cambria" w:cstheme="majorHAnsi"/>
                  <w:color w:val="000000"/>
                  <w:sz w:val="13"/>
                  <w:szCs w:val="13"/>
                </w:rPr>
                <w:delText xml:space="preserve">max_depth=3, </w:delText>
              </w:r>
            </w:del>
          </w:p>
          <w:p w14:paraId="330FDA39" w14:textId="39E447D7" w:rsidR="00D62112" w:rsidRPr="007728ED" w:rsidDel="00FE1F16" w:rsidRDefault="00D62112" w:rsidP="000A4CA9">
            <w:pPr>
              <w:pStyle w:val="HTMLPreformatted"/>
              <w:shd w:val="clear" w:color="auto" w:fill="FFFFFF"/>
              <w:spacing w:line="360" w:lineRule="auto"/>
              <w:textAlignment w:val="baseline"/>
              <w:rPr>
                <w:del w:id="509" w:author="Julia Sheriff" w:date="2019-06-05T16:04:00Z"/>
                <w:rFonts w:ascii="Cambria" w:hAnsi="Cambria" w:cstheme="majorHAnsi"/>
                <w:color w:val="000000"/>
                <w:sz w:val="13"/>
                <w:szCs w:val="13"/>
              </w:rPr>
            </w:pPr>
            <w:del w:id="510" w:author="Julia Sheriff" w:date="2019-06-05T16:04:00Z">
              <w:r w:rsidRPr="007728ED" w:rsidDel="00FE1F16">
                <w:rPr>
                  <w:rFonts w:ascii="Cambria" w:hAnsi="Cambria" w:cstheme="majorHAnsi"/>
                  <w:color w:val="000000"/>
                  <w:sz w:val="13"/>
                  <w:szCs w:val="13"/>
                </w:rPr>
                <w:delText xml:space="preserve">max_features=None,              </w:delText>
              </w:r>
            </w:del>
          </w:p>
          <w:p w14:paraId="02339C8B" w14:textId="05A4E7F6" w:rsidR="00D62112" w:rsidRPr="007728ED" w:rsidDel="00FE1F16" w:rsidRDefault="00D62112" w:rsidP="000A4CA9">
            <w:pPr>
              <w:pStyle w:val="HTMLPreformatted"/>
              <w:shd w:val="clear" w:color="auto" w:fill="FFFFFF"/>
              <w:spacing w:line="360" w:lineRule="auto"/>
              <w:textAlignment w:val="baseline"/>
              <w:rPr>
                <w:del w:id="511" w:author="Julia Sheriff" w:date="2019-06-05T16:04:00Z"/>
                <w:rFonts w:ascii="Cambria" w:hAnsi="Cambria" w:cstheme="majorHAnsi"/>
                <w:color w:val="000000"/>
                <w:sz w:val="13"/>
                <w:szCs w:val="13"/>
              </w:rPr>
            </w:pPr>
            <w:del w:id="512" w:author="Julia Sheriff" w:date="2019-06-05T16:04:00Z">
              <w:r w:rsidRPr="007728ED" w:rsidDel="00FE1F16">
                <w:rPr>
                  <w:rFonts w:ascii="Cambria" w:hAnsi="Cambria" w:cstheme="majorHAnsi"/>
                  <w:color w:val="000000"/>
                  <w:sz w:val="13"/>
                  <w:szCs w:val="13"/>
                </w:rPr>
                <w:delText xml:space="preserve">max_leaf_nodes=None, </w:delText>
              </w:r>
            </w:del>
          </w:p>
          <w:p w14:paraId="11094030" w14:textId="22638E94" w:rsidR="00D62112" w:rsidRPr="007728ED" w:rsidDel="00FE1F16" w:rsidRDefault="00D62112" w:rsidP="000A4CA9">
            <w:pPr>
              <w:pStyle w:val="HTMLPreformatted"/>
              <w:shd w:val="clear" w:color="auto" w:fill="FFFFFF"/>
              <w:spacing w:line="360" w:lineRule="auto"/>
              <w:textAlignment w:val="baseline"/>
              <w:rPr>
                <w:del w:id="513" w:author="Julia Sheriff" w:date="2019-06-05T16:04:00Z"/>
                <w:rFonts w:ascii="Cambria" w:hAnsi="Cambria" w:cstheme="majorHAnsi"/>
                <w:color w:val="000000"/>
                <w:sz w:val="13"/>
                <w:szCs w:val="13"/>
              </w:rPr>
            </w:pPr>
            <w:del w:id="514" w:author="Julia Sheriff" w:date="2019-06-05T16:04:00Z">
              <w:r w:rsidRPr="007728ED" w:rsidDel="00FE1F16">
                <w:rPr>
                  <w:rFonts w:ascii="Cambria" w:hAnsi="Cambria" w:cstheme="majorHAnsi"/>
                  <w:color w:val="000000"/>
                  <w:sz w:val="13"/>
                  <w:szCs w:val="13"/>
                </w:rPr>
                <w:delText xml:space="preserve">min_impurity_decrease=0.0,            </w:delText>
              </w:r>
            </w:del>
          </w:p>
          <w:p w14:paraId="2AF0340D" w14:textId="60617ECF" w:rsidR="00D62112" w:rsidRPr="007728ED" w:rsidDel="00FE1F16" w:rsidRDefault="00D62112" w:rsidP="000A4CA9">
            <w:pPr>
              <w:pStyle w:val="HTMLPreformatted"/>
              <w:shd w:val="clear" w:color="auto" w:fill="FFFFFF"/>
              <w:spacing w:line="360" w:lineRule="auto"/>
              <w:textAlignment w:val="baseline"/>
              <w:rPr>
                <w:del w:id="515" w:author="Julia Sheriff" w:date="2019-06-05T16:04:00Z"/>
                <w:rFonts w:ascii="Cambria" w:hAnsi="Cambria" w:cstheme="majorHAnsi"/>
                <w:color w:val="000000"/>
                <w:sz w:val="13"/>
                <w:szCs w:val="13"/>
              </w:rPr>
            </w:pPr>
            <w:del w:id="516" w:author="Julia Sheriff" w:date="2019-06-05T16:04:00Z">
              <w:r w:rsidRPr="007728ED" w:rsidDel="00FE1F16">
                <w:rPr>
                  <w:rFonts w:ascii="Cambria" w:hAnsi="Cambria" w:cstheme="majorHAnsi"/>
                  <w:color w:val="000000"/>
                  <w:sz w:val="13"/>
                  <w:szCs w:val="13"/>
                </w:rPr>
                <w:delText xml:space="preserve">min_impurity_split=None, </w:delText>
              </w:r>
            </w:del>
          </w:p>
          <w:p w14:paraId="5C09B38F" w14:textId="174AAA23" w:rsidR="00D62112" w:rsidRPr="007728ED" w:rsidDel="00FE1F16" w:rsidRDefault="00D62112" w:rsidP="000A4CA9">
            <w:pPr>
              <w:pStyle w:val="HTMLPreformatted"/>
              <w:shd w:val="clear" w:color="auto" w:fill="FFFFFF"/>
              <w:spacing w:line="360" w:lineRule="auto"/>
              <w:textAlignment w:val="baseline"/>
              <w:rPr>
                <w:del w:id="517" w:author="Julia Sheriff" w:date="2019-06-05T16:04:00Z"/>
                <w:rFonts w:ascii="Cambria" w:hAnsi="Cambria" w:cstheme="majorHAnsi"/>
                <w:color w:val="000000"/>
                <w:sz w:val="13"/>
                <w:szCs w:val="13"/>
              </w:rPr>
            </w:pPr>
            <w:del w:id="518" w:author="Julia Sheriff" w:date="2019-06-05T16:04:00Z">
              <w:r w:rsidRPr="007728ED" w:rsidDel="00FE1F16">
                <w:rPr>
                  <w:rFonts w:ascii="Cambria" w:hAnsi="Cambria" w:cstheme="majorHAnsi"/>
                  <w:color w:val="000000"/>
                  <w:sz w:val="13"/>
                  <w:szCs w:val="13"/>
                </w:rPr>
                <w:delText xml:space="preserve">min_samples_leaf=1,              </w:delText>
              </w:r>
            </w:del>
          </w:p>
          <w:p w14:paraId="7B3A50CF" w14:textId="266DB983" w:rsidR="00D62112" w:rsidRPr="007728ED" w:rsidDel="00FE1F16" w:rsidRDefault="00D62112" w:rsidP="000A4CA9">
            <w:pPr>
              <w:pStyle w:val="HTMLPreformatted"/>
              <w:shd w:val="clear" w:color="auto" w:fill="FFFFFF"/>
              <w:spacing w:line="360" w:lineRule="auto"/>
              <w:textAlignment w:val="baseline"/>
              <w:rPr>
                <w:del w:id="519" w:author="Julia Sheriff" w:date="2019-06-05T16:04:00Z"/>
                <w:rFonts w:ascii="Cambria" w:hAnsi="Cambria" w:cstheme="majorHAnsi"/>
                <w:color w:val="000000"/>
                <w:sz w:val="13"/>
                <w:szCs w:val="13"/>
              </w:rPr>
            </w:pPr>
            <w:del w:id="520" w:author="Julia Sheriff" w:date="2019-06-05T16:04:00Z">
              <w:r w:rsidRPr="007728ED" w:rsidDel="00FE1F16">
                <w:rPr>
                  <w:rFonts w:ascii="Cambria" w:hAnsi="Cambria" w:cstheme="majorHAnsi"/>
                  <w:color w:val="000000"/>
                  <w:sz w:val="13"/>
                  <w:szCs w:val="13"/>
                </w:rPr>
                <w:delText xml:space="preserve">min_samples_split=2, </w:delText>
              </w:r>
            </w:del>
          </w:p>
          <w:p w14:paraId="073B0991" w14:textId="5A72A44A" w:rsidR="00D62112" w:rsidRPr="007728ED" w:rsidDel="00FE1F16" w:rsidRDefault="00D62112" w:rsidP="000A4CA9">
            <w:pPr>
              <w:pStyle w:val="HTMLPreformatted"/>
              <w:shd w:val="clear" w:color="auto" w:fill="FFFFFF"/>
              <w:spacing w:line="360" w:lineRule="auto"/>
              <w:textAlignment w:val="baseline"/>
              <w:rPr>
                <w:del w:id="521" w:author="Julia Sheriff" w:date="2019-06-05T16:04:00Z"/>
                <w:rFonts w:ascii="Cambria" w:hAnsi="Cambria" w:cstheme="majorHAnsi"/>
                <w:color w:val="000000"/>
                <w:sz w:val="13"/>
                <w:szCs w:val="13"/>
              </w:rPr>
            </w:pPr>
            <w:del w:id="522" w:author="Julia Sheriff" w:date="2019-06-05T16:04:00Z">
              <w:r w:rsidRPr="007728ED" w:rsidDel="00FE1F16">
                <w:rPr>
                  <w:rFonts w:ascii="Cambria" w:hAnsi="Cambria" w:cstheme="majorHAnsi"/>
                  <w:color w:val="000000"/>
                  <w:sz w:val="13"/>
                  <w:szCs w:val="13"/>
                </w:rPr>
                <w:delText xml:space="preserve">min_weight_fraction_leaf=0.0,         </w:delText>
              </w:r>
            </w:del>
          </w:p>
          <w:p w14:paraId="7EEAB698" w14:textId="05A546F5" w:rsidR="00D62112" w:rsidRPr="007728ED" w:rsidDel="00FE1F16" w:rsidRDefault="00D62112" w:rsidP="000A4CA9">
            <w:pPr>
              <w:pStyle w:val="HTMLPreformatted"/>
              <w:shd w:val="clear" w:color="auto" w:fill="FFFFFF"/>
              <w:spacing w:line="360" w:lineRule="auto"/>
              <w:textAlignment w:val="baseline"/>
              <w:rPr>
                <w:del w:id="523" w:author="Julia Sheriff" w:date="2019-06-05T16:04:00Z"/>
                <w:rFonts w:ascii="Cambria" w:hAnsi="Cambria" w:cstheme="majorHAnsi"/>
                <w:color w:val="000000"/>
                <w:sz w:val="13"/>
                <w:szCs w:val="13"/>
              </w:rPr>
            </w:pPr>
            <w:del w:id="524" w:author="Julia Sheriff" w:date="2019-06-05T16:04:00Z">
              <w:r w:rsidRPr="007728ED" w:rsidDel="00FE1F16">
                <w:rPr>
                  <w:rFonts w:ascii="Cambria" w:hAnsi="Cambria" w:cstheme="majorHAnsi"/>
                  <w:color w:val="000000"/>
                  <w:sz w:val="13"/>
                  <w:szCs w:val="13"/>
                </w:rPr>
                <w:delText xml:space="preserve">n_estimators=150, </w:delText>
              </w:r>
            </w:del>
          </w:p>
          <w:p w14:paraId="0D6BEAE5" w14:textId="309FDCFA" w:rsidR="00D62112" w:rsidRPr="007728ED" w:rsidDel="00FE1F16" w:rsidRDefault="00D62112" w:rsidP="000A4CA9">
            <w:pPr>
              <w:pStyle w:val="HTMLPreformatted"/>
              <w:shd w:val="clear" w:color="auto" w:fill="FFFFFF"/>
              <w:spacing w:line="360" w:lineRule="auto"/>
              <w:textAlignment w:val="baseline"/>
              <w:rPr>
                <w:del w:id="525" w:author="Julia Sheriff" w:date="2019-06-05T16:04:00Z"/>
                <w:rFonts w:ascii="Cambria" w:hAnsi="Cambria" w:cstheme="majorHAnsi"/>
                <w:color w:val="000000"/>
                <w:sz w:val="13"/>
                <w:szCs w:val="13"/>
              </w:rPr>
            </w:pPr>
            <w:del w:id="526" w:author="Julia Sheriff" w:date="2019-06-05T16:04:00Z">
              <w:r w:rsidRPr="007728ED" w:rsidDel="00FE1F16">
                <w:rPr>
                  <w:rFonts w:ascii="Cambria" w:hAnsi="Cambria" w:cstheme="majorHAnsi"/>
                  <w:color w:val="000000"/>
                  <w:sz w:val="13"/>
                  <w:szCs w:val="13"/>
                </w:rPr>
                <w:delText xml:space="preserve">n_iter_no_change=None, </w:delText>
              </w:r>
            </w:del>
          </w:p>
          <w:p w14:paraId="001F0878" w14:textId="7FED3098" w:rsidR="00D62112" w:rsidRPr="007728ED" w:rsidDel="00FE1F16" w:rsidRDefault="00D62112" w:rsidP="000A4CA9">
            <w:pPr>
              <w:pStyle w:val="HTMLPreformatted"/>
              <w:shd w:val="clear" w:color="auto" w:fill="FFFFFF"/>
              <w:spacing w:line="360" w:lineRule="auto"/>
              <w:textAlignment w:val="baseline"/>
              <w:rPr>
                <w:del w:id="527" w:author="Julia Sheriff" w:date="2019-06-05T16:04:00Z"/>
                <w:rFonts w:ascii="Cambria" w:hAnsi="Cambria" w:cstheme="majorHAnsi"/>
                <w:color w:val="000000"/>
                <w:sz w:val="13"/>
                <w:szCs w:val="13"/>
              </w:rPr>
            </w:pPr>
            <w:del w:id="528" w:author="Julia Sheriff" w:date="2019-06-05T16:04:00Z">
              <w:r w:rsidRPr="007728ED" w:rsidDel="00FE1F16">
                <w:rPr>
                  <w:rFonts w:ascii="Cambria" w:hAnsi="Cambria" w:cstheme="majorHAnsi"/>
                  <w:color w:val="000000"/>
                  <w:sz w:val="13"/>
                  <w:szCs w:val="13"/>
                </w:rPr>
                <w:delText xml:space="preserve">presort='auto',              </w:delText>
              </w:r>
            </w:del>
          </w:p>
          <w:p w14:paraId="41949CB0" w14:textId="496E25E3" w:rsidR="00D62112" w:rsidRPr="007728ED" w:rsidDel="00FE1F16" w:rsidRDefault="00D62112" w:rsidP="000A4CA9">
            <w:pPr>
              <w:pStyle w:val="HTMLPreformatted"/>
              <w:shd w:val="clear" w:color="auto" w:fill="FFFFFF"/>
              <w:spacing w:line="360" w:lineRule="auto"/>
              <w:textAlignment w:val="baseline"/>
              <w:rPr>
                <w:del w:id="529" w:author="Julia Sheriff" w:date="2019-06-05T16:04:00Z"/>
                <w:rFonts w:ascii="Cambria" w:hAnsi="Cambria" w:cstheme="majorHAnsi"/>
                <w:color w:val="000000"/>
                <w:sz w:val="13"/>
                <w:szCs w:val="13"/>
              </w:rPr>
            </w:pPr>
            <w:del w:id="530" w:author="Julia Sheriff" w:date="2019-06-05T16:04:00Z">
              <w:r w:rsidRPr="007728ED" w:rsidDel="00FE1F16">
                <w:rPr>
                  <w:rFonts w:ascii="Cambria" w:hAnsi="Cambria" w:cstheme="majorHAnsi"/>
                  <w:color w:val="000000"/>
                  <w:sz w:val="13"/>
                  <w:szCs w:val="13"/>
                </w:rPr>
                <w:delText xml:space="preserve">random_state=None, </w:delText>
              </w:r>
            </w:del>
          </w:p>
          <w:p w14:paraId="66168831" w14:textId="0929CB28" w:rsidR="00D62112" w:rsidRPr="007728ED" w:rsidDel="00FE1F16" w:rsidRDefault="00D62112" w:rsidP="000A4CA9">
            <w:pPr>
              <w:pStyle w:val="HTMLPreformatted"/>
              <w:shd w:val="clear" w:color="auto" w:fill="FFFFFF"/>
              <w:spacing w:line="360" w:lineRule="auto"/>
              <w:textAlignment w:val="baseline"/>
              <w:rPr>
                <w:del w:id="531" w:author="Julia Sheriff" w:date="2019-06-05T16:04:00Z"/>
                <w:rFonts w:ascii="Cambria" w:hAnsi="Cambria" w:cstheme="majorHAnsi"/>
                <w:color w:val="000000"/>
                <w:sz w:val="13"/>
                <w:szCs w:val="13"/>
              </w:rPr>
            </w:pPr>
            <w:del w:id="532" w:author="Julia Sheriff" w:date="2019-06-05T16:04:00Z">
              <w:r w:rsidRPr="007728ED" w:rsidDel="00FE1F16">
                <w:rPr>
                  <w:rFonts w:ascii="Cambria" w:hAnsi="Cambria" w:cstheme="majorHAnsi"/>
                  <w:color w:val="000000"/>
                  <w:sz w:val="13"/>
                  <w:szCs w:val="13"/>
                </w:rPr>
                <w:delText xml:space="preserve">subsample=1.0, </w:delText>
              </w:r>
              <w:r w:rsidDel="00FE1F16">
                <w:rPr>
                  <w:rFonts w:ascii="Cambria" w:hAnsi="Cambria" w:cstheme="majorHAnsi"/>
                  <w:color w:val="000000"/>
                  <w:sz w:val="13"/>
                  <w:szCs w:val="13"/>
                </w:rPr>
                <w:delText xml:space="preserve"> </w:delText>
              </w:r>
              <w:r w:rsidRPr="007728ED" w:rsidDel="00FE1F16">
                <w:rPr>
                  <w:rFonts w:ascii="Cambria" w:hAnsi="Cambria" w:cstheme="majorHAnsi"/>
                  <w:color w:val="000000"/>
                  <w:sz w:val="13"/>
                  <w:szCs w:val="13"/>
                </w:rPr>
                <w:delText xml:space="preserve">tol=0.0001,              </w:delText>
              </w:r>
            </w:del>
          </w:p>
          <w:p w14:paraId="0973A555" w14:textId="236375BB" w:rsidR="00D62112" w:rsidRPr="007728ED" w:rsidDel="00FE1F16" w:rsidRDefault="00D62112" w:rsidP="000A4CA9">
            <w:pPr>
              <w:pStyle w:val="HTMLPreformatted"/>
              <w:shd w:val="clear" w:color="auto" w:fill="FFFFFF"/>
              <w:spacing w:line="360" w:lineRule="auto"/>
              <w:textAlignment w:val="baseline"/>
              <w:rPr>
                <w:del w:id="533" w:author="Julia Sheriff" w:date="2019-06-05T16:04:00Z"/>
                <w:rFonts w:ascii="Cambria" w:hAnsi="Cambria" w:cstheme="majorHAnsi"/>
                <w:color w:val="000000"/>
                <w:sz w:val="13"/>
                <w:szCs w:val="13"/>
              </w:rPr>
            </w:pPr>
            <w:del w:id="534" w:author="Julia Sheriff" w:date="2019-06-05T16:04:00Z">
              <w:r w:rsidRPr="007728ED" w:rsidDel="00FE1F16">
                <w:rPr>
                  <w:rFonts w:ascii="Cambria" w:hAnsi="Cambria" w:cstheme="majorHAnsi"/>
                  <w:color w:val="000000"/>
                  <w:sz w:val="13"/>
                  <w:szCs w:val="13"/>
                </w:rPr>
                <w:delText xml:space="preserve">validation_fraction=0.1, </w:delText>
              </w:r>
            </w:del>
          </w:p>
          <w:p w14:paraId="349A6613" w14:textId="39A84340" w:rsidR="00D62112" w:rsidRPr="007728ED" w:rsidDel="00FE1F16" w:rsidRDefault="00D62112" w:rsidP="000A4CA9">
            <w:pPr>
              <w:pStyle w:val="HTMLPreformatted"/>
              <w:shd w:val="clear" w:color="auto" w:fill="FFFFFF"/>
              <w:spacing w:line="360" w:lineRule="auto"/>
              <w:textAlignment w:val="baseline"/>
              <w:rPr>
                <w:del w:id="535" w:author="Julia Sheriff" w:date="2019-06-05T16:04:00Z"/>
                <w:rFonts w:ascii="Cambria" w:hAnsi="Cambria" w:cstheme="majorHAnsi"/>
                <w:color w:val="000000"/>
                <w:sz w:val="13"/>
                <w:szCs w:val="13"/>
              </w:rPr>
            </w:pPr>
            <w:del w:id="536" w:author="Julia Sheriff" w:date="2019-06-05T16:04:00Z">
              <w:r w:rsidRPr="007728ED" w:rsidDel="00FE1F16">
                <w:rPr>
                  <w:rFonts w:ascii="Cambria" w:hAnsi="Cambria" w:cstheme="majorHAnsi"/>
                  <w:color w:val="000000"/>
                  <w:sz w:val="13"/>
                  <w:szCs w:val="13"/>
                </w:rPr>
                <w:delText xml:space="preserve">verbose=0, </w:delText>
              </w:r>
            </w:del>
          </w:p>
          <w:p w14:paraId="2A243B70" w14:textId="0728D08F" w:rsidR="00D62112" w:rsidRPr="007728ED" w:rsidDel="00FE1F16" w:rsidRDefault="00D62112" w:rsidP="007728ED">
            <w:pPr>
              <w:pStyle w:val="HTMLPreformatted"/>
              <w:shd w:val="clear" w:color="auto" w:fill="FFFFFF"/>
              <w:spacing w:line="360" w:lineRule="auto"/>
              <w:textAlignment w:val="baseline"/>
              <w:rPr>
                <w:del w:id="537" w:author="Julia Sheriff" w:date="2019-06-05T16:04:00Z"/>
                <w:rFonts w:ascii="Cambria" w:hAnsi="Cambria" w:cstheme="majorHAnsi"/>
                <w:color w:val="000000"/>
                <w:sz w:val="13"/>
                <w:szCs w:val="13"/>
              </w:rPr>
            </w:pPr>
            <w:del w:id="538" w:author="Julia Sheriff" w:date="2019-06-05T16:04:00Z">
              <w:r w:rsidRPr="007728ED" w:rsidDel="00FE1F16">
                <w:rPr>
                  <w:rFonts w:ascii="Cambria" w:hAnsi="Cambria" w:cstheme="majorHAnsi"/>
                  <w:color w:val="000000"/>
                  <w:sz w:val="13"/>
                  <w:szCs w:val="13"/>
                </w:rPr>
                <w:delText>warm_start=False</w:delText>
              </w:r>
            </w:del>
          </w:p>
        </w:tc>
      </w:tr>
    </w:tbl>
    <w:p w14:paraId="31FE673D" w14:textId="3202B779" w:rsidR="00BE7793" w:rsidRDefault="00C34032" w:rsidP="00C34032">
      <w:pPr>
        <w:pStyle w:val="Caption"/>
        <w:rPr>
          <w:ins w:id="539" w:author="Julia Sheriff" w:date="2019-06-05T16:21:00Z"/>
        </w:rPr>
      </w:pPr>
      <w:ins w:id="540" w:author="Julia Sheriff" w:date="2019-06-01T00:05:00Z">
        <w:r>
          <w:t>Figure 09</w:t>
        </w:r>
      </w:ins>
    </w:p>
    <w:p w14:paraId="63767777" w14:textId="77777777" w:rsidR="00901384" w:rsidRPr="00901384" w:rsidRDefault="00901384" w:rsidP="00901384">
      <w:pPr>
        <w:rPr>
          <w:rPrChange w:id="541" w:author="Julia Sheriff" w:date="2019-06-05T16:21:00Z">
            <w:rPr>
              <w:rFonts w:ascii="Cambria" w:hAnsi="Cambria" w:cstheme="majorHAnsi"/>
              <w:sz w:val="20"/>
              <w:szCs w:val="20"/>
            </w:rPr>
          </w:rPrChange>
        </w:rPr>
        <w:pPrChange w:id="542" w:author="Julia Sheriff" w:date="2019-06-05T16:21:00Z">
          <w:pPr>
            <w:pStyle w:val="Caption"/>
          </w:pPr>
        </w:pPrChange>
      </w:pPr>
    </w:p>
    <w:p w14:paraId="3ACA3DF2" w14:textId="77777777" w:rsidR="00444DA6" w:rsidRPr="000A4CA9" w:rsidRDefault="00444DA6" w:rsidP="000A4CA9">
      <w:pPr>
        <w:spacing w:line="360" w:lineRule="auto"/>
        <w:rPr>
          <w:rFonts w:ascii="Cambria" w:hAnsi="Cambria" w:cstheme="majorHAnsi"/>
        </w:rPr>
      </w:pPr>
    </w:p>
    <w:p w14:paraId="34285377" w14:textId="2ADB5B7C" w:rsidR="00DD1229" w:rsidRPr="004C73D9" w:rsidRDefault="00DD1229" w:rsidP="000A4CA9">
      <w:pPr>
        <w:spacing w:line="360" w:lineRule="auto"/>
        <w:rPr>
          <w:rFonts w:ascii="Cambria" w:hAnsi="Cambria" w:cstheme="majorHAnsi"/>
          <w:b/>
          <w:bCs/>
          <w:sz w:val="32"/>
          <w:szCs w:val="32"/>
        </w:rPr>
      </w:pPr>
      <w:r w:rsidRPr="004C73D9">
        <w:rPr>
          <w:rFonts w:ascii="Cambria" w:hAnsi="Cambria" w:cstheme="majorHAnsi"/>
          <w:b/>
          <w:bCs/>
          <w:sz w:val="32"/>
          <w:szCs w:val="32"/>
        </w:rPr>
        <w:t>2. 5 ANALYSIS OF RESULT</w:t>
      </w:r>
      <w:r w:rsidR="00444DA6" w:rsidRPr="004C73D9">
        <w:rPr>
          <w:rFonts w:ascii="Cambria" w:hAnsi="Cambria" w:cstheme="majorHAnsi"/>
          <w:b/>
          <w:bCs/>
          <w:sz w:val="32"/>
          <w:szCs w:val="32"/>
        </w:rPr>
        <w:t xml:space="preserve"> </w:t>
      </w:r>
    </w:p>
    <w:p w14:paraId="569F0047" w14:textId="2CDA9B01" w:rsidR="00DD1229" w:rsidRPr="000A4CA9" w:rsidRDefault="00DD1229" w:rsidP="000A4CA9">
      <w:pPr>
        <w:spacing w:line="360" w:lineRule="auto"/>
        <w:rPr>
          <w:rFonts w:ascii="Cambria" w:hAnsi="Cambria" w:cstheme="majorHAnsi"/>
        </w:rPr>
      </w:pPr>
    </w:p>
    <w:p w14:paraId="3BADC10D" w14:textId="164A31F6" w:rsidR="002A761D" w:rsidRPr="000A4CA9" w:rsidRDefault="00DD1229" w:rsidP="000A4CA9">
      <w:pPr>
        <w:spacing w:line="360" w:lineRule="auto"/>
        <w:rPr>
          <w:rFonts w:ascii="Cambria" w:hAnsi="Cambria" w:cstheme="majorHAnsi"/>
        </w:rPr>
      </w:pPr>
      <w:r w:rsidRPr="000A4CA9">
        <w:rPr>
          <w:rFonts w:ascii="Cambria" w:hAnsi="Cambria" w:cstheme="majorHAnsi"/>
        </w:rPr>
        <w:t xml:space="preserve">The </w:t>
      </w:r>
      <w:del w:id="543" w:author="Julia Sheriff" w:date="2019-06-05T16:07:00Z">
        <w:r w:rsidRPr="000A4CA9" w:rsidDel="00312F4F">
          <w:rPr>
            <w:rFonts w:ascii="Cambria" w:hAnsi="Cambria" w:cstheme="majorHAnsi"/>
          </w:rPr>
          <w:delText>Random Forest Optimized</w:delText>
        </w:r>
      </w:del>
      <w:proofErr w:type="gramStart"/>
      <w:ins w:id="544" w:author="Julia Sheriff" w:date="2019-06-05T16:07:00Z">
        <w:r w:rsidR="00312F4F">
          <w:rPr>
            <w:rFonts w:ascii="Cambria" w:hAnsi="Cambria" w:cstheme="majorHAnsi"/>
          </w:rPr>
          <w:t>Log(</w:t>
        </w:r>
        <w:proofErr w:type="gramEnd"/>
        <w:r w:rsidR="00312F4F">
          <w:rPr>
            <w:rFonts w:ascii="Cambria" w:hAnsi="Cambria" w:cstheme="majorHAnsi"/>
          </w:rPr>
          <w:t>P</w:t>
        </w:r>
      </w:ins>
      <w:ins w:id="545" w:author="Julia Sheriff" w:date="2019-06-05T16:21:00Z">
        <w:r w:rsidR="00901384">
          <w:rPr>
            <w:rFonts w:ascii="Cambria" w:hAnsi="Cambria" w:cstheme="majorHAnsi"/>
          </w:rPr>
          <w:t>rice</w:t>
        </w:r>
      </w:ins>
      <w:ins w:id="546" w:author="Julia Sheriff" w:date="2019-06-05T16:07:00Z">
        <w:r w:rsidR="00312F4F">
          <w:rPr>
            <w:rFonts w:ascii="Cambria" w:hAnsi="Cambria" w:cstheme="majorHAnsi"/>
          </w:rPr>
          <w:t xml:space="preserve">) Random Forest </w:t>
        </w:r>
      </w:ins>
      <w:del w:id="547" w:author="Julia Sheriff" w:date="2019-06-05T16:07:00Z">
        <w:r w:rsidRPr="000A4CA9" w:rsidDel="00312F4F">
          <w:rPr>
            <w:rFonts w:ascii="Cambria" w:hAnsi="Cambria" w:cstheme="majorHAnsi"/>
          </w:rPr>
          <w:delText xml:space="preserve"> Baseline </w:delText>
        </w:r>
      </w:del>
      <w:r w:rsidRPr="000A4CA9">
        <w:rPr>
          <w:rFonts w:ascii="Cambria" w:hAnsi="Cambria" w:cstheme="majorHAnsi"/>
        </w:rPr>
        <w:t xml:space="preserve">Model performed the best at predicting the log(Price) with a </w:t>
      </w:r>
      <w:ins w:id="548" w:author="Julia Sheriff" w:date="2019-06-05T16:06:00Z">
        <w:r w:rsidR="00312F4F">
          <w:rPr>
            <w:rFonts w:ascii="Cambria" w:hAnsi="Cambria" w:cstheme="majorHAnsi"/>
          </w:rPr>
          <w:t xml:space="preserve">17.01 </w:t>
        </w:r>
      </w:ins>
      <w:commentRangeStart w:id="549"/>
      <w:del w:id="550" w:author="Julia Sheriff" w:date="2019-06-05T16:06:00Z">
        <w:r w:rsidRPr="000A4CA9" w:rsidDel="00312F4F">
          <w:rPr>
            <w:rFonts w:ascii="Cambria" w:hAnsi="Cambria" w:cstheme="majorHAnsi"/>
          </w:rPr>
          <w:delText>1.22</w:delText>
        </w:r>
      </w:del>
      <w:r w:rsidRPr="000A4CA9">
        <w:rPr>
          <w:rFonts w:ascii="Cambria" w:hAnsi="Cambria" w:cstheme="majorHAnsi"/>
        </w:rPr>
        <w:t xml:space="preserve"> MAPE and </w:t>
      </w:r>
      <w:ins w:id="551" w:author="Julia Sheriff" w:date="2019-06-05T16:06:00Z">
        <w:r w:rsidR="00312F4F">
          <w:rPr>
            <w:rFonts w:ascii="Cambria" w:hAnsi="Cambria" w:cstheme="majorHAnsi"/>
          </w:rPr>
          <w:t>121204.73</w:t>
        </w:r>
      </w:ins>
      <w:del w:id="552" w:author="Julia Sheriff" w:date="2019-06-05T16:06:00Z">
        <w:r w:rsidRPr="000A4CA9" w:rsidDel="00312F4F">
          <w:rPr>
            <w:rFonts w:ascii="Cambria" w:hAnsi="Cambria" w:cstheme="majorHAnsi"/>
          </w:rPr>
          <w:delText>0.11</w:delText>
        </w:r>
      </w:del>
      <w:r w:rsidRPr="000A4CA9">
        <w:rPr>
          <w:rFonts w:ascii="Cambria" w:hAnsi="Cambria" w:cstheme="majorHAnsi"/>
        </w:rPr>
        <w:t xml:space="preserve"> RMSE</w:t>
      </w:r>
      <w:commentRangeEnd w:id="549"/>
      <w:r w:rsidR="004E4CDF">
        <w:rPr>
          <w:rStyle w:val="CommentReference"/>
        </w:rPr>
        <w:commentReference w:id="549"/>
      </w:r>
      <w:r w:rsidR="002A761D" w:rsidRPr="000A4CA9">
        <w:rPr>
          <w:rFonts w:ascii="Cambria" w:hAnsi="Cambria" w:cstheme="majorHAnsi"/>
        </w:rPr>
        <w:t xml:space="preserve">, slightly better than the </w:t>
      </w:r>
      <w:ins w:id="553" w:author="Julia Sheriff" w:date="2019-06-05T16:08:00Z">
        <w:r w:rsidR="00901384">
          <w:rPr>
            <w:rFonts w:ascii="Cambria" w:hAnsi="Cambria" w:cstheme="majorHAnsi"/>
          </w:rPr>
          <w:t>Price</w:t>
        </w:r>
        <w:r w:rsidR="00312F4F">
          <w:rPr>
            <w:rFonts w:ascii="Cambria" w:hAnsi="Cambria" w:cstheme="majorHAnsi"/>
          </w:rPr>
          <w:t xml:space="preserve"> </w:t>
        </w:r>
      </w:ins>
      <w:r w:rsidR="002A761D" w:rsidRPr="000A4CA9">
        <w:rPr>
          <w:rFonts w:ascii="Cambria" w:hAnsi="Cambria" w:cstheme="majorHAnsi"/>
        </w:rPr>
        <w:t xml:space="preserve">Random Forest </w:t>
      </w:r>
      <w:del w:id="554" w:author="Julia Sheriff" w:date="2019-06-05T16:07:00Z">
        <w:r w:rsidR="002A761D" w:rsidRPr="000A4CA9" w:rsidDel="00312F4F">
          <w:rPr>
            <w:rFonts w:ascii="Cambria" w:hAnsi="Cambria" w:cstheme="majorHAnsi"/>
          </w:rPr>
          <w:delText xml:space="preserve">Baseline Log </w:delText>
        </w:r>
      </w:del>
      <w:r w:rsidR="002A761D" w:rsidRPr="000A4CA9">
        <w:rPr>
          <w:rFonts w:ascii="Cambria" w:hAnsi="Cambria" w:cstheme="majorHAnsi"/>
        </w:rPr>
        <w:t xml:space="preserve">Model. The </w:t>
      </w:r>
      <w:proofErr w:type="gramStart"/>
      <w:ins w:id="555" w:author="Julia Sheriff" w:date="2019-06-05T16:08:00Z">
        <w:r w:rsidR="00312F4F">
          <w:rPr>
            <w:rFonts w:ascii="Cambria" w:hAnsi="Cambria" w:cstheme="majorHAnsi"/>
          </w:rPr>
          <w:t>Log(</w:t>
        </w:r>
        <w:proofErr w:type="gramEnd"/>
        <w:r w:rsidR="00312F4F">
          <w:rPr>
            <w:rFonts w:ascii="Cambria" w:hAnsi="Cambria" w:cstheme="majorHAnsi"/>
          </w:rPr>
          <w:t xml:space="preserve">PRICE) </w:t>
        </w:r>
      </w:ins>
      <w:r w:rsidR="002A761D" w:rsidRPr="000A4CA9">
        <w:rPr>
          <w:rFonts w:ascii="Cambria" w:hAnsi="Cambria" w:cstheme="majorHAnsi"/>
        </w:rPr>
        <w:t xml:space="preserve">Random Forest Gradient Boosting Model performed third best with a </w:t>
      </w:r>
      <w:ins w:id="556" w:author="Julia Sheriff" w:date="2019-06-05T16:08:00Z">
        <w:r w:rsidR="00312F4F">
          <w:rPr>
            <w:rFonts w:ascii="Cambria" w:hAnsi="Cambria" w:cstheme="majorHAnsi"/>
          </w:rPr>
          <w:t>20.55</w:t>
        </w:r>
      </w:ins>
      <w:del w:id="557" w:author="Julia Sheriff" w:date="2019-06-05T16:08:00Z">
        <w:r w:rsidR="002A761D" w:rsidRPr="000A4CA9" w:rsidDel="00312F4F">
          <w:rPr>
            <w:rFonts w:ascii="Cambria" w:hAnsi="Cambria" w:cstheme="majorHAnsi"/>
          </w:rPr>
          <w:delText>1.51</w:delText>
        </w:r>
      </w:del>
      <w:r w:rsidR="002A761D" w:rsidRPr="000A4CA9">
        <w:rPr>
          <w:rFonts w:ascii="Cambria" w:hAnsi="Cambria" w:cstheme="majorHAnsi"/>
        </w:rPr>
        <w:t xml:space="preserve"> MAPE and </w:t>
      </w:r>
      <w:ins w:id="558" w:author="Julia Sheriff" w:date="2019-06-05T16:08:00Z">
        <w:r w:rsidR="00312F4F">
          <w:rPr>
            <w:rFonts w:ascii="Cambria" w:hAnsi="Cambria" w:cstheme="majorHAnsi"/>
          </w:rPr>
          <w:t>152555.08</w:t>
        </w:r>
      </w:ins>
      <w:del w:id="559" w:author="Julia Sheriff" w:date="2019-06-05T16:08:00Z">
        <w:r w:rsidR="002A761D" w:rsidRPr="000A4CA9" w:rsidDel="00312F4F">
          <w:rPr>
            <w:rFonts w:ascii="Cambria" w:hAnsi="Cambria" w:cstheme="majorHAnsi"/>
          </w:rPr>
          <w:delText>0.13</w:delText>
        </w:r>
      </w:del>
      <w:r w:rsidR="002A761D" w:rsidRPr="000A4CA9">
        <w:rPr>
          <w:rFonts w:ascii="Cambria" w:hAnsi="Cambria" w:cstheme="majorHAnsi"/>
        </w:rPr>
        <w:t xml:space="preserve"> RMSE. While the Linear </w:t>
      </w:r>
      <w:proofErr w:type="gramStart"/>
      <w:r w:rsidR="002A761D" w:rsidRPr="000A4CA9">
        <w:rPr>
          <w:rFonts w:ascii="Cambria" w:hAnsi="Cambria" w:cstheme="majorHAnsi"/>
        </w:rPr>
        <w:t>Log</w:t>
      </w:r>
      <w:ins w:id="560" w:author="Julia Sheriff" w:date="2019-06-05T16:09:00Z">
        <w:r w:rsidR="00312F4F">
          <w:rPr>
            <w:rFonts w:ascii="Cambria" w:hAnsi="Cambria" w:cstheme="majorHAnsi"/>
          </w:rPr>
          <w:t>(</w:t>
        </w:r>
        <w:proofErr w:type="gramEnd"/>
        <w:r w:rsidR="00312F4F">
          <w:rPr>
            <w:rFonts w:ascii="Cambria" w:hAnsi="Cambria" w:cstheme="majorHAnsi"/>
          </w:rPr>
          <w:t>PRICE)</w:t>
        </w:r>
      </w:ins>
      <w:r w:rsidR="002A761D" w:rsidRPr="000A4CA9">
        <w:rPr>
          <w:rFonts w:ascii="Cambria" w:hAnsi="Cambria" w:cstheme="majorHAnsi"/>
        </w:rPr>
        <w:t xml:space="preserve"> Ridge Regression had the best performance of all linear models, </w:t>
      </w:r>
      <w:r w:rsidR="004C73D9" w:rsidRPr="000A4CA9">
        <w:rPr>
          <w:rFonts w:ascii="Cambria" w:hAnsi="Cambria" w:cstheme="majorHAnsi"/>
        </w:rPr>
        <w:t xml:space="preserve">with </w:t>
      </w:r>
      <w:ins w:id="561" w:author="Julia Sheriff" w:date="2019-06-05T16:09:00Z">
        <w:r w:rsidR="00312F4F">
          <w:rPr>
            <w:rFonts w:ascii="Cambria" w:hAnsi="Cambria" w:cstheme="majorHAnsi"/>
          </w:rPr>
          <w:t>27.48</w:t>
        </w:r>
      </w:ins>
      <w:del w:id="562" w:author="Julia Sheriff" w:date="2019-06-05T16:09:00Z">
        <w:r w:rsidR="004C73D9" w:rsidRPr="000A4CA9" w:rsidDel="00312F4F">
          <w:rPr>
            <w:rFonts w:ascii="Cambria" w:hAnsi="Cambria" w:cstheme="majorHAnsi"/>
          </w:rPr>
          <w:delText>1.79</w:delText>
        </w:r>
      </w:del>
      <w:r w:rsidR="004C73D9" w:rsidRPr="000A4CA9">
        <w:rPr>
          <w:rFonts w:ascii="Cambria" w:hAnsi="Cambria" w:cstheme="majorHAnsi"/>
        </w:rPr>
        <w:t xml:space="preserve"> MAPE and </w:t>
      </w:r>
      <w:ins w:id="563" w:author="Julia Sheriff" w:date="2019-06-05T16:09:00Z">
        <w:r w:rsidR="00312F4F">
          <w:rPr>
            <w:rFonts w:ascii="Cambria" w:hAnsi="Cambria" w:cstheme="majorHAnsi"/>
          </w:rPr>
          <w:t>191419.47</w:t>
        </w:r>
      </w:ins>
      <w:del w:id="564" w:author="Julia Sheriff" w:date="2019-06-05T16:09:00Z">
        <w:r w:rsidR="004C73D9" w:rsidRPr="000A4CA9" w:rsidDel="00312F4F">
          <w:rPr>
            <w:rFonts w:ascii="Cambria" w:hAnsi="Cambria" w:cstheme="majorHAnsi"/>
          </w:rPr>
          <w:delText>0.13</w:delText>
        </w:r>
      </w:del>
      <w:r w:rsidR="004C73D9" w:rsidRPr="000A4CA9">
        <w:rPr>
          <w:rFonts w:ascii="Cambria" w:hAnsi="Cambria" w:cstheme="majorHAnsi"/>
        </w:rPr>
        <w:t xml:space="preserve"> RMSE </w:t>
      </w:r>
      <w:r w:rsidR="004C73D9">
        <w:rPr>
          <w:rFonts w:ascii="Cambria" w:hAnsi="Cambria" w:cstheme="majorHAnsi"/>
        </w:rPr>
        <w:t xml:space="preserve">, </w:t>
      </w:r>
      <w:r w:rsidR="002A761D" w:rsidRPr="000A4CA9">
        <w:rPr>
          <w:rFonts w:ascii="Cambria" w:hAnsi="Cambria" w:cstheme="majorHAnsi"/>
        </w:rPr>
        <w:t>it performed worse than the best random forest models,.</w:t>
      </w:r>
    </w:p>
    <w:p w14:paraId="5BABEE3A" w14:textId="77777777" w:rsidR="002A761D" w:rsidRPr="000A4CA9" w:rsidDel="00312F4F" w:rsidRDefault="002A761D" w:rsidP="000A4CA9">
      <w:pPr>
        <w:spacing w:line="360" w:lineRule="auto"/>
        <w:rPr>
          <w:del w:id="565" w:author="Julia Sheriff" w:date="2019-06-05T16:09:00Z"/>
          <w:rFonts w:ascii="Cambria" w:hAnsi="Cambria" w:cstheme="majorHAnsi"/>
        </w:rPr>
      </w:pPr>
    </w:p>
    <w:p w14:paraId="0DAE4185" w14:textId="299F632B" w:rsidR="002A761D" w:rsidRPr="000A4CA9" w:rsidRDefault="002A761D" w:rsidP="00312F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ambria" w:hAnsi="Cambria" w:cstheme="majorHAnsi"/>
          <w:b/>
          <w:bCs/>
          <w:sz w:val="36"/>
          <w:szCs w:val="36"/>
        </w:rPr>
        <w:pPrChange w:id="566" w:author="Julia Sheriff" w:date="2019-06-05T16:09:00Z">
          <w:pPr>
            <w:tabs>
              <w:tab w:val="left" w:pos="1600"/>
            </w:tabs>
            <w:spacing w:line="360" w:lineRule="auto"/>
          </w:pPr>
        </w:pPrChange>
      </w:pPr>
    </w:p>
    <w:p w14:paraId="01734343" w14:textId="1F93BEBB" w:rsidR="002A761D" w:rsidRPr="000A4CA9" w:rsidRDefault="002A761D" w:rsidP="000A4CA9">
      <w:pPr>
        <w:tabs>
          <w:tab w:val="left" w:pos="1600"/>
        </w:tabs>
        <w:spacing w:line="360" w:lineRule="auto"/>
        <w:rPr>
          <w:rFonts w:ascii="Cambria" w:hAnsi="Cambria" w:cstheme="majorHAnsi"/>
          <w:b/>
          <w:bCs/>
          <w:sz w:val="36"/>
          <w:szCs w:val="36"/>
        </w:rPr>
      </w:pPr>
      <w:r w:rsidRPr="000A4CA9">
        <w:rPr>
          <w:rFonts w:ascii="Cambria" w:hAnsi="Cambria" w:cstheme="majorHAnsi"/>
          <w:b/>
          <w:bCs/>
          <w:sz w:val="36"/>
          <w:szCs w:val="36"/>
        </w:rPr>
        <w:t xml:space="preserve">3. </w:t>
      </w:r>
      <w:proofErr w:type="gramStart"/>
      <w:r w:rsidRPr="000A4CA9">
        <w:rPr>
          <w:rFonts w:ascii="Cambria" w:hAnsi="Cambria" w:cstheme="majorHAnsi"/>
          <w:b/>
          <w:bCs/>
          <w:sz w:val="36"/>
          <w:szCs w:val="36"/>
        </w:rPr>
        <w:t>CONCLUSION</w:t>
      </w:r>
      <w:proofErr w:type="gramEnd"/>
      <w:r w:rsidRPr="000A4CA9">
        <w:rPr>
          <w:rFonts w:ascii="Cambria" w:hAnsi="Cambria" w:cstheme="majorHAnsi"/>
          <w:b/>
          <w:bCs/>
          <w:sz w:val="36"/>
          <w:szCs w:val="36"/>
        </w:rPr>
        <w:t xml:space="preserve"> AND FUTURE WORK</w:t>
      </w:r>
    </w:p>
    <w:p w14:paraId="4C5ED547" w14:textId="77777777" w:rsidR="00B5795C" w:rsidRPr="000A4CA9" w:rsidRDefault="00B5795C" w:rsidP="000A4CA9">
      <w:pPr>
        <w:tabs>
          <w:tab w:val="left" w:pos="1600"/>
        </w:tabs>
        <w:spacing w:line="360" w:lineRule="auto"/>
        <w:rPr>
          <w:rFonts w:ascii="Cambria" w:hAnsi="Cambria" w:cstheme="majorHAnsi"/>
          <w:b/>
          <w:bCs/>
        </w:rPr>
      </w:pPr>
    </w:p>
    <w:p w14:paraId="3B60088D" w14:textId="16FE1DD5" w:rsidR="002A761D" w:rsidRPr="004C73D9" w:rsidRDefault="008901A1" w:rsidP="000A4CA9">
      <w:pPr>
        <w:tabs>
          <w:tab w:val="left" w:pos="1600"/>
        </w:tabs>
        <w:spacing w:line="360" w:lineRule="auto"/>
        <w:rPr>
          <w:rFonts w:ascii="Cambria" w:hAnsi="Cambria" w:cstheme="majorHAnsi"/>
          <w:sz w:val="28"/>
          <w:szCs w:val="28"/>
        </w:rPr>
      </w:pPr>
      <w:ins w:id="567" w:author="A J Sanchez" w:date="2019-05-31T15:48:00Z">
        <w:r>
          <w:rPr>
            <w:rFonts w:ascii="Cambria" w:hAnsi="Cambria" w:cstheme="majorHAnsi"/>
            <w:sz w:val="28"/>
            <w:szCs w:val="28"/>
          </w:rPr>
          <w:t>CONCLUSIO</w:t>
        </w:r>
      </w:ins>
      <w:ins w:id="568" w:author="Julia Sheriff" w:date="2019-05-31T23:00:00Z">
        <w:r w:rsidR="00B030C5">
          <w:rPr>
            <w:rFonts w:ascii="Cambria" w:hAnsi="Cambria" w:cstheme="majorHAnsi"/>
            <w:sz w:val="28"/>
            <w:szCs w:val="28"/>
          </w:rPr>
          <w:t>N</w:t>
        </w:r>
      </w:ins>
      <w:ins w:id="569" w:author="A J Sanchez" w:date="2019-05-31T15:48:00Z">
        <w:r>
          <w:rPr>
            <w:rFonts w:ascii="Cambria" w:hAnsi="Cambria" w:cstheme="majorHAnsi"/>
            <w:sz w:val="28"/>
            <w:szCs w:val="28"/>
          </w:rPr>
          <w:t>S</w:t>
        </w:r>
      </w:ins>
      <w:r w:rsidR="00C96D47" w:rsidRPr="004C73D9">
        <w:rPr>
          <w:rFonts w:ascii="Cambria" w:hAnsi="Cambria" w:cstheme="majorHAnsi"/>
          <w:sz w:val="28"/>
          <w:szCs w:val="28"/>
        </w:rPr>
        <w:t>:</w:t>
      </w:r>
      <w:r w:rsidR="002A761D" w:rsidRPr="004C73D9">
        <w:rPr>
          <w:rFonts w:ascii="Cambria" w:hAnsi="Cambria" w:cstheme="majorHAnsi"/>
          <w:sz w:val="28"/>
          <w:szCs w:val="28"/>
        </w:rPr>
        <w:tab/>
      </w:r>
    </w:p>
    <w:p w14:paraId="4745C619" w14:textId="0E3FCAEF" w:rsidR="00B5795C" w:rsidRDefault="00312F4F" w:rsidP="000A4CA9">
      <w:pPr>
        <w:tabs>
          <w:tab w:val="left" w:pos="1600"/>
        </w:tabs>
        <w:spacing w:line="360" w:lineRule="auto"/>
        <w:rPr>
          <w:ins w:id="570" w:author="Julia Sheriff" w:date="2019-06-01T00:05:00Z"/>
          <w:rFonts w:ascii="Cambria" w:hAnsi="Cambria" w:cstheme="majorHAnsi"/>
        </w:rPr>
      </w:pPr>
      <w:ins w:id="571" w:author="Julia Sheriff" w:date="2019-06-05T16:11:00Z">
        <w:r>
          <w:rPr>
            <w:rFonts w:ascii="Cambria" w:hAnsi="Cambria" w:cstheme="majorHAnsi"/>
            <w:noProof/>
          </w:rPr>
          <w:drawing>
            <wp:inline distT="0" distB="0" distL="0" distR="0" wp14:anchorId="667194C3" wp14:editId="798C7848">
              <wp:extent cx="2971800" cy="3100885"/>
              <wp:effectExtent l="0" t="0" r="0" b="0"/>
              <wp:docPr id="11" name="Picture 11" descr="Macintosh HD:private:var:folders:tt:3qfycb8s0c15dhv8jp7svmkw0000gq:T:TemporaryItems:Screen Shot 2019-06-05 at 4.1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tt:3qfycb8s0c15dhv8jp7svmkw0000gq:T:TemporaryItems:Screen Shot 2019-06-05 at 4.11.38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1800" cy="3100885"/>
                      </a:xfrm>
                      <a:prstGeom prst="rect">
                        <a:avLst/>
                      </a:prstGeom>
                      <a:noFill/>
                      <a:ln>
                        <a:noFill/>
                      </a:ln>
                    </pic:spPr>
                  </pic:pic>
                </a:graphicData>
              </a:graphic>
            </wp:inline>
          </w:drawing>
        </w:r>
      </w:ins>
    </w:p>
    <w:p w14:paraId="2D4571A1" w14:textId="2A2DAB29" w:rsidR="00C34032" w:rsidRPr="000A4CA9" w:rsidRDefault="00C34032" w:rsidP="00C34032">
      <w:pPr>
        <w:pStyle w:val="Caption"/>
        <w:rPr>
          <w:rFonts w:ascii="Cambria" w:hAnsi="Cambria" w:cstheme="majorHAnsi"/>
        </w:rPr>
      </w:pPr>
      <w:ins w:id="572" w:author="Julia Sheriff" w:date="2019-06-01T00:05:00Z">
        <w:r>
          <w:t>Figure 10</w:t>
        </w:r>
      </w:ins>
    </w:p>
    <w:p w14:paraId="2EFF1756" w14:textId="4056177D" w:rsidR="002A761D" w:rsidRPr="000A4CA9" w:rsidRDefault="002A761D" w:rsidP="000A4CA9">
      <w:pPr>
        <w:spacing w:line="360" w:lineRule="auto"/>
        <w:rPr>
          <w:rFonts w:ascii="Cambria" w:hAnsi="Cambria" w:cstheme="majorHAnsi"/>
          <w:noProof/>
        </w:rPr>
      </w:pPr>
      <w:commentRangeStart w:id="573"/>
      <w:r w:rsidRPr="000A4CA9">
        <w:rPr>
          <w:rFonts w:ascii="Cambria" w:hAnsi="Cambria" w:cstheme="majorHAnsi"/>
        </w:rPr>
        <w:t xml:space="preserve">We our best model, we can predict </w:t>
      </w:r>
      <w:r w:rsidR="00924333">
        <w:rPr>
          <w:rFonts w:ascii="Cambria" w:hAnsi="Cambria" w:cstheme="majorHAnsi"/>
        </w:rPr>
        <w:t xml:space="preserve">price </w:t>
      </w:r>
      <w:r w:rsidRPr="000A4CA9">
        <w:rPr>
          <w:rFonts w:ascii="Cambria" w:hAnsi="Cambria" w:cstheme="majorHAnsi"/>
        </w:rPr>
        <w:t>with a mean absolute percentage error of 17.</w:t>
      </w:r>
      <w:ins w:id="574" w:author="Julia Sheriff" w:date="2019-06-05T16:12:00Z">
        <w:r w:rsidR="00312F4F">
          <w:rPr>
            <w:rFonts w:ascii="Cambria" w:hAnsi="Cambria" w:cstheme="majorHAnsi"/>
          </w:rPr>
          <w:t>01</w:t>
        </w:r>
      </w:ins>
      <w:del w:id="575" w:author="Julia Sheriff" w:date="2019-06-05T16:12:00Z">
        <w:r w:rsidRPr="000A4CA9" w:rsidDel="00312F4F">
          <w:rPr>
            <w:rFonts w:ascii="Cambria" w:hAnsi="Cambria" w:cstheme="majorHAnsi"/>
          </w:rPr>
          <w:delText>27</w:delText>
        </w:r>
      </w:del>
      <w:r w:rsidRPr="000A4CA9">
        <w:rPr>
          <w:rFonts w:ascii="Cambria" w:hAnsi="Cambria" w:cstheme="majorHAnsi"/>
        </w:rPr>
        <w:t>%. 80% of the time we can predict price between 80% and 125% of its value.</w:t>
      </w:r>
      <w:r w:rsidRPr="000A4CA9">
        <w:rPr>
          <w:rFonts w:ascii="Cambria" w:hAnsi="Cambria" w:cstheme="majorHAnsi"/>
          <w:noProof/>
        </w:rPr>
        <w:t xml:space="preserve"> While this is a significant gain over </w:t>
      </w:r>
      <w:r w:rsidR="00B5795C" w:rsidRPr="000A4CA9">
        <w:rPr>
          <w:rFonts w:ascii="Cambria" w:hAnsi="Cambria" w:cstheme="majorHAnsi"/>
          <w:noProof/>
        </w:rPr>
        <w:t>baseline models with a 4</w:t>
      </w:r>
      <w:ins w:id="576" w:author="Julia Sheriff" w:date="2019-06-05T16:12:00Z">
        <w:r w:rsidR="00312F4F">
          <w:rPr>
            <w:rFonts w:ascii="Cambria" w:hAnsi="Cambria" w:cstheme="majorHAnsi"/>
            <w:noProof/>
          </w:rPr>
          <w:t>1.41</w:t>
        </w:r>
      </w:ins>
      <w:del w:id="577" w:author="Julia Sheriff" w:date="2019-06-05T16:12:00Z">
        <w:r w:rsidR="00B5795C" w:rsidRPr="000A4CA9" w:rsidDel="00312F4F">
          <w:rPr>
            <w:rFonts w:ascii="Cambria" w:hAnsi="Cambria" w:cstheme="majorHAnsi"/>
            <w:noProof/>
          </w:rPr>
          <w:delText>3.17</w:delText>
        </w:r>
      </w:del>
      <w:r w:rsidR="00B5795C" w:rsidRPr="000A4CA9">
        <w:rPr>
          <w:rFonts w:ascii="Cambria" w:hAnsi="Cambria" w:cstheme="majorHAnsi"/>
          <w:noProof/>
        </w:rPr>
        <w:t xml:space="preserve"> MAPE, the model’s general accuracy is limited in precision</w:t>
      </w:r>
      <w:r w:rsidR="004C73D9">
        <w:rPr>
          <w:rFonts w:ascii="Cambria" w:hAnsi="Cambria" w:cstheme="majorHAnsi"/>
          <w:noProof/>
        </w:rPr>
        <w:t>.</w:t>
      </w:r>
      <w:r w:rsidR="00924333">
        <w:rPr>
          <w:rFonts w:ascii="Cambria" w:hAnsi="Cambria" w:cstheme="majorHAnsi"/>
          <w:noProof/>
        </w:rPr>
        <w:t xml:space="preserve"> The table </w:t>
      </w:r>
      <w:del w:id="578" w:author="Julia Sheriff" w:date="2019-06-05T16:13:00Z">
        <w:r w:rsidR="00924333" w:rsidDel="00312F4F">
          <w:rPr>
            <w:rFonts w:ascii="Cambria" w:hAnsi="Cambria" w:cstheme="majorHAnsi"/>
            <w:noProof/>
          </w:rPr>
          <w:delText xml:space="preserve">on the left </w:delText>
        </w:r>
      </w:del>
      <w:ins w:id="579" w:author="Julia Sheriff" w:date="2019-06-05T16:13:00Z">
        <w:r w:rsidR="00312F4F">
          <w:rPr>
            <w:rFonts w:ascii="Cambria" w:hAnsi="Cambria" w:cstheme="majorHAnsi"/>
            <w:noProof/>
          </w:rPr>
          <w:t xml:space="preserve">above </w:t>
        </w:r>
      </w:ins>
      <w:r w:rsidR="00924333">
        <w:rPr>
          <w:rFonts w:ascii="Cambria" w:hAnsi="Cambria" w:cstheme="majorHAnsi"/>
          <w:noProof/>
        </w:rPr>
        <w:t>shows percentage errors in price prediction, showing predictions too low with negative percentages, and too high with positive percentages.</w:t>
      </w:r>
      <w:commentRangeEnd w:id="573"/>
      <w:r w:rsidR="005016AD">
        <w:rPr>
          <w:rStyle w:val="CommentReference"/>
        </w:rPr>
        <w:commentReference w:id="573"/>
      </w:r>
      <w:r w:rsidR="00924333">
        <w:rPr>
          <w:rFonts w:ascii="Cambria" w:hAnsi="Cambria" w:cstheme="majorHAnsi"/>
          <w:noProof/>
        </w:rPr>
        <w:t xml:space="preserve"> </w:t>
      </w:r>
    </w:p>
    <w:p w14:paraId="348E35E0" w14:textId="6AC171E3" w:rsidR="00B5795C" w:rsidRPr="000A4CA9" w:rsidRDefault="00B5795C" w:rsidP="000A4CA9">
      <w:pPr>
        <w:spacing w:line="360" w:lineRule="auto"/>
        <w:rPr>
          <w:rFonts w:ascii="Cambria" w:hAnsi="Cambria" w:cstheme="majorHAnsi"/>
          <w:sz w:val="20"/>
          <w:szCs w:val="20"/>
        </w:rPr>
      </w:pPr>
    </w:p>
    <w:p w14:paraId="4F00069C" w14:textId="16ADFBAB" w:rsidR="002A761D" w:rsidRPr="000A4CA9" w:rsidRDefault="002A761D" w:rsidP="000A4CA9">
      <w:pPr>
        <w:tabs>
          <w:tab w:val="left" w:pos="1600"/>
        </w:tabs>
        <w:spacing w:line="360" w:lineRule="auto"/>
        <w:rPr>
          <w:rFonts w:ascii="Cambria" w:hAnsi="Cambria" w:cstheme="majorHAnsi"/>
          <w:b/>
          <w:bCs/>
        </w:rPr>
      </w:pPr>
    </w:p>
    <w:p w14:paraId="35D081C4" w14:textId="77777777" w:rsidR="00AF22A9" w:rsidRPr="000A4CA9" w:rsidRDefault="00AF22A9" w:rsidP="000A4CA9">
      <w:pPr>
        <w:tabs>
          <w:tab w:val="left" w:pos="1600"/>
        </w:tabs>
        <w:spacing w:line="360" w:lineRule="auto"/>
        <w:rPr>
          <w:rFonts w:ascii="Cambria" w:hAnsi="Cambria" w:cstheme="majorHAnsi"/>
          <w:b/>
          <w:bCs/>
        </w:rPr>
      </w:pPr>
    </w:p>
    <w:p w14:paraId="3BD694F8" w14:textId="2B124405" w:rsidR="00384256" w:rsidRDefault="00312F4F">
      <w:pPr>
        <w:keepNext/>
        <w:tabs>
          <w:tab w:val="left" w:pos="1600"/>
        </w:tabs>
        <w:spacing w:line="360" w:lineRule="auto"/>
        <w:rPr>
          <w:ins w:id="580" w:author="Julia Sheriff" w:date="2019-05-31T23:10:00Z"/>
        </w:rPr>
        <w:pPrChange w:id="581" w:author="Julia Sheriff" w:date="2019-05-31T23:10:00Z">
          <w:pPr>
            <w:tabs>
              <w:tab w:val="left" w:pos="1600"/>
            </w:tabs>
            <w:spacing w:line="360" w:lineRule="auto"/>
          </w:pPr>
        </w:pPrChange>
      </w:pPr>
      <w:ins w:id="582" w:author="Julia Sheriff" w:date="2019-06-05T16:13:00Z">
        <w:r>
          <w:rPr>
            <w:noProof/>
          </w:rPr>
          <w:drawing>
            <wp:inline distT="0" distB="0" distL="0" distR="0" wp14:anchorId="5F26E0F0" wp14:editId="78212841">
              <wp:extent cx="5907405" cy="5640705"/>
              <wp:effectExtent l="0" t="0" r="10795" b="0"/>
              <wp:docPr id="14" name="Picture 14" descr="Macintosh HD:private:var:folders:tt:3qfycb8s0c15dhv8jp7svmkw0000gq:T:TemporaryItems:Screen Shot 2019-06-05 at 4.1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tt:3qfycb8s0c15dhv8jp7svmkw0000gq:T:TemporaryItems:Screen Shot 2019-06-05 at 4.13.45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7405" cy="5640705"/>
                      </a:xfrm>
                      <a:prstGeom prst="rect">
                        <a:avLst/>
                      </a:prstGeom>
                      <a:noFill/>
                      <a:ln>
                        <a:noFill/>
                      </a:ln>
                    </pic:spPr>
                  </pic:pic>
                </a:graphicData>
              </a:graphic>
            </wp:inline>
          </w:drawing>
        </w:r>
      </w:ins>
      <w:del w:id="583" w:author="Julia Sheriff" w:date="2019-06-05T16:13:00Z">
        <w:r w:rsidR="00384256" w:rsidRPr="000A4CA9" w:rsidDel="00312F4F">
          <w:rPr>
            <w:rFonts w:ascii="Cambria" w:hAnsi="Cambria" w:cstheme="majorHAnsi"/>
            <w:noProof/>
          </w:rPr>
          <w:drawing>
            <wp:inline distT="0" distB="0" distL="0" distR="0" wp14:anchorId="38BB94DE" wp14:editId="038C0FD8">
              <wp:extent cx="5181600" cy="4648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81600" cy="4648835"/>
                      </a:xfrm>
                      <a:prstGeom prst="rect">
                        <a:avLst/>
                      </a:prstGeom>
                    </pic:spPr>
                  </pic:pic>
                </a:graphicData>
              </a:graphic>
            </wp:inline>
          </w:drawing>
        </w:r>
      </w:del>
    </w:p>
    <w:p w14:paraId="2C0CDE56" w14:textId="13E0B856" w:rsidR="00AF22A9" w:rsidRPr="000A4CA9" w:rsidRDefault="00384256">
      <w:pPr>
        <w:pStyle w:val="Caption"/>
        <w:rPr>
          <w:rFonts w:ascii="Cambria" w:hAnsi="Cambria" w:cstheme="majorHAnsi"/>
        </w:rPr>
        <w:pPrChange w:id="584" w:author="Julia Sheriff" w:date="2019-05-31T23:10:00Z">
          <w:pPr>
            <w:tabs>
              <w:tab w:val="left" w:pos="1600"/>
            </w:tabs>
            <w:spacing w:line="360" w:lineRule="auto"/>
          </w:pPr>
        </w:pPrChange>
      </w:pPr>
      <w:ins w:id="585" w:author="Julia Sheriff" w:date="2019-05-31T23:10:00Z">
        <w:r>
          <w:t>Figure 07</w:t>
        </w:r>
      </w:ins>
    </w:p>
    <w:p w14:paraId="5D0769CA" w14:textId="18EF4CE7" w:rsidR="003021F9" w:rsidRPr="000A4CA9" w:rsidRDefault="003021F9" w:rsidP="000A4CA9">
      <w:pPr>
        <w:tabs>
          <w:tab w:val="left" w:pos="1600"/>
        </w:tabs>
        <w:spacing w:line="360" w:lineRule="auto"/>
        <w:rPr>
          <w:rFonts w:ascii="Cambria" w:hAnsi="Cambria" w:cstheme="majorHAnsi"/>
        </w:rPr>
      </w:pPr>
    </w:p>
    <w:p w14:paraId="11808063" w14:textId="5E513C16" w:rsidR="00AF22A9" w:rsidRPr="000A4CA9" w:rsidRDefault="00384256" w:rsidP="000A4CA9">
      <w:pPr>
        <w:tabs>
          <w:tab w:val="left" w:pos="1600"/>
        </w:tabs>
        <w:spacing w:line="360" w:lineRule="auto"/>
        <w:rPr>
          <w:rFonts w:ascii="Cambria" w:hAnsi="Cambria" w:cstheme="majorHAnsi"/>
        </w:rPr>
      </w:pPr>
      <w:ins w:id="586" w:author="Julia Sheriff" w:date="2019-05-31T23:08:00Z">
        <w:r>
          <w:rPr>
            <w:rFonts w:ascii="Cambria" w:hAnsi="Cambria" w:cstheme="majorHAnsi"/>
          </w:rPr>
          <w:t>When considering observations with the high prediction error, t</w:t>
        </w:r>
      </w:ins>
      <w:r w:rsidR="00DE4240" w:rsidRPr="000A4CA9">
        <w:rPr>
          <w:rFonts w:ascii="Cambria" w:hAnsi="Cambria" w:cstheme="majorHAnsi"/>
        </w:rPr>
        <w:t>he model predict</w:t>
      </w:r>
      <w:ins w:id="587" w:author="Julia Sheriff" w:date="2019-05-31T23:08:00Z">
        <w:r>
          <w:rPr>
            <w:rFonts w:ascii="Cambria" w:hAnsi="Cambria" w:cstheme="majorHAnsi"/>
          </w:rPr>
          <w:t>ed</w:t>
        </w:r>
      </w:ins>
      <w:r w:rsidR="003021F9" w:rsidRPr="000A4CA9">
        <w:rPr>
          <w:rFonts w:ascii="Cambria" w:hAnsi="Cambria" w:cstheme="majorHAnsi"/>
        </w:rPr>
        <w:t xml:space="preserve"> </w:t>
      </w:r>
      <w:r w:rsidR="00DE4240" w:rsidRPr="000A4CA9">
        <w:rPr>
          <w:rFonts w:ascii="Cambria" w:hAnsi="Cambria" w:cstheme="majorHAnsi"/>
        </w:rPr>
        <w:t>prices higher than observed for low property values</w:t>
      </w:r>
      <w:ins w:id="588" w:author="Julia Sheriff" w:date="2019-05-31T23:06:00Z">
        <w:r>
          <w:rPr>
            <w:rFonts w:ascii="Cambria" w:hAnsi="Cambria" w:cstheme="majorHAnsi"/>
          </w:rPr>
          <w:t xml:space="preserve">, </w:t>
        </w:r>
      </w:ins>
      <w:ins w:id="589" w:author="Julia Sheriff" w:date="2019-05-31T23:08:00Z">
        <w:r>
          <w:rPr>
            <w:rFonts w:ascii="Cambria" w:hAnsi="Cambria" w:cstheme="majorHAnsi"/>
          </w:rPr>
          <w:t>and</w:t>
        </w:r>
      </w:ins>
      <w:r w:rsidR="00DE4240" w:rsidRPr="000A4CA9">
        <w:rPr>
          <w:rFonts w:ascii="Cambria" w:hAnsi="Cambria" w:cstheme="majorHAnsi"/>
        </w:rPr>
        <w:t xml:space="preserve"> lower than observed for high property values. </w:t>
      </w:r>
      <w:r w:rsidR="003021F9" w:rsidRPr="000A4CA9">
        <w:rPr>
          <w:rFonts w:ascii="Cambria" w:hAnsi="Cambria" w:cstheme="majorHAnsi"/>
        </w:rPr>
        <w:t>There are several outliers shown in this graph,</w:t>
      </w:r>
      <w:r w:rsidR="004C73D9">
        <w:rPr>
          <w:rFonts w:ascii="Cambria" w:hAnsi="Cambria" w:cstheme="majorHAnsi"/>
        </w:rPr>
        <w:t xml:space="preserve"> and</w:t>
      </w:r>
      <w:r w:rsidR="003021F9" w:rsidRPr="000A4CA9">
        <w:rPr>
          <w:rFonts w:ascii="Cambria" w:hAnsi="Cambria" w:cstheme="majorHAnsi"/>
        </w:rPr>
        <w:t xml:space="preserve"> the </w:t>
      </w:r>
      <w:r w:rsidR="004C73D9">
        <w:rPr>
          <w:rFonts w:ascii="Cambria" w:hAnsi="Cambria" w:cstheme="majorHAnsi"/>
        </w:rPr>
        <w:t>graph</w:t>
      </w:r>
      <w:r w:rsidR="003021F9" w:rsidRPr="000A4CA9">
        <w:rPr>
          <w:rFonts w:ascii="Cambria" w:hAnsi="Cambria" w:cstheme="majorHAnsi"/>
        </w:rPr>
        <w:t xml:space="preserve"> includes </w:t>
      </w:r>
      <w:r w:rsidR="004C73D9">
        <w:rPr>
          <w:rFonts w:ascii="Cambria" w:hAnsi="Cambria" w:cstheme="majorHAnsi"/>
        </w:rPr>
        <w:t>all</w:t>
      </w:r>
      <w:ins w:id="590" w:author="Julia Sheriff" w:date="2019-06-05T16:14:00Z">
        <w:r w:rsidR="00312F4F">
          <w:rPr>
            <w:rFonts w:ascii="Cambria" w:hAnsi="Cambria" w:cstheme="majorHAnsi"/>
          </w:rPr>
          <w:t xml:space="preserve"> </w:t>
        </w:r>
      </w:ins>
      <w:del w:id="591" w:author="Julia Sheriff" w:date="2019-06-05T16:14:00Z">
        <w:r w:rsidR="004C73D9" w:rsidDel="00312F4F">
          <w:rPr>
            <w:rFonts w:ascii="Cambria" w:hAnsi="Cambria" w:cstheme="majorHAnsi"/>
          </w:rPr>
          <w:delText xml:space="preserve"> </w:delText>
        </w:r>
        <w:r w:rsidR="003021F9" w:rsidRPr="000A4CA9" w:rsidDel="00312F4F">
          <w:rPr>
            <w:rFonts w:ascii="Cambria" w:hAnsi="Cambria" w:cstheme="majorHAnsi"/>
          </w:rPr>
          <w:delText xml:space="preserve">96,772 </w:delText>
        </w:r>
      </w:del>
      <w:r w:rsidR="003021F9" w:rsidRPr="000A4CA9">
        <w:rPr>
          <w:rFonts w:ascii="Cambria" w:hAnsi="Cambria" w:cstheme="majorHAnsi"/>
        </w:rPr>
        <w:t>observations</w:t>
      </w:r>
      <w:ins w:id="592" w:author="Julia Sheriff" w:date="2019-06-05T16:14:00Z">
        <w:r w:rsidR="00312F4F">
          <w:rPr>
            <w:rFonts w:ascii="Cambria" w:hAnsi="Cambria" w:cstheme="majorHAnsi"/>
          </w:rPr>
          <w:t xml:space="preserve"> (see Figure 07)</w:t>
        </w:r>
      </w:ins>
      <w:r w:rsidR="003021F9" w:rsidRPr="000A4CA9">
        <w:rPr>
          <w:rFonts w:ascii="Cambria" w:hAnsi="Cambria" w:cstheme="majorHAnsi"/>
        </w:rPr>
        <w:t xml:space="preserve">. </w:t>
      </w:r>
    </w:p>
    <w:p w14:paraId="2272259C" w14:textId="77777777" w:rsidR="00384256" w:rsidRDefault="00AF22A9">
      <w:pPr>
        <w:keepNext/>
        <w:tabs>
          <w:tab w:val="left" w:pos="1600"/>
        </w:tabs>
        <w:spacing w:line="360" w:lineRule="auto"/>
        <w:rPr>
          <w:ins w:id="593" w:author="Julia Sheriff" w:date="2019-05-31T23:10:00Z"/>
        </w:rPr>
        <w:pPrChange w:id="594" w:author="Julia Sheriff" w:date="2019-05-31T23:10:00Z">
          <w:pPr>
            <w:tabs>
              <w:tab w:val="left" w:pos="1600"/>
            </w:tabs>
            <w:spacing w:line="360" w:lineRule="auto"/>
          </w:pPr>
        </w:pPrChange>
      </w:pPr>
      <w:r w:rsidRPr="000A4CA9">
        <w:rPr>
          <w:rFonts w:ascii="Cambria" w:hAnsi="Cambria" w:cstheme="majorHAnsi"/>
          <w:noProof/>
        </w:rPr>
        <w:lastRenderedPageBreak/>
        <w:drawing>
          <wp:inline distT="0" distB="0" distL="0" distR="0" wp14:anchorId="5BCE8083" wp14:editId="398BE691">
            <wp:extent cx="5257800" cy="47353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7800" cy="4735311"/>
                    </a:xfrm>
                    <a:prstGeom prst="rect">
                      <a:avLst/>
                    </a:prstGeom>
                  </pic:spPr>
                </pic:pic>
              </a:graphicData>
            </a:graphic>
          </wp:inline>
        </w:drawing>
      </w:r>
    </w:p>
    <w:p w14:paraId="34D0A87F" w14:textId="0EBE764D" w:rsidR="00AF22A9" w:rsidRPr="000A4CA9" w:rsidRDefault="00384256" w:rsidP="00384256">
      <w:pPr>
        <w:pStyle w:val="Caption"/>
        <w:rPr>
          <w:rFonts w:ascii="Cambria" w:hAnsi="Cambria" w:cstheme="majorHAnsi"/>
        </w:rPr>
      </w:pPr>
      <w:ins w:id="595" w:author="Julia Sheriff" w:date="2019-05-31T23:10:00Z">
        <w:r>
          <w:t>Figure 08</w:t>
        </w:r>
      </w:ins>
    </w:p>
    <w:p w14:paraId="5D601F75" w14:textId="7672C69B" w:rsidR="00AF22A9" w:rsidRDefault="00901384" w:rsidP="00924333">
      <w:pPr>
        <w:spacing w:line="360" w:lineRule="auto"/>
        <w:rPr>
          <w:ins w:id="596" w:author="Julia Sheriff" w:date="2019-06-05T16:17:00Z"/>
          <w:rFonts w:ascii="Cambria" w:hAnsi="Cambria" w:cstheme="majorHAnsi"/>
        </w:rPr>
      </w:pPr>
      <w:ins w:id="597" w:author="Julia Sheriff" w:date="2019-06-05T16:16:00Z">
        <w:r>
          <w:rPr>
            <w:rFonts w:ascii="Cambria" w:hAnsi="Cambria" w:cstheme="majorHAnsi"/>
            <w:noProof/>
          </w:rPr>
          <w:t>9</w:t>
        </w:r>
      </w:ins>
      <w:del w:id="598" w:author="Julia Sheriff" w:date="2019-06-05T16:16:00Z">
        <w:r w:rsidR="003021F9" w:rsidRPr="000A4CA9" w:rsidDel="00901384">
          <w:rPr>
            <w:rFonts w:ascii="Cambria" w:hAnsi="Cambria" w:cstheme="majorHAnsi"/>
            <w:noProof/>
          </w:rPr>
          <w:delText>8</w:delText>
        </w:r>
      </w:del>
      <w:r w:rsidR="003021F9" w:rsidRPr="000A4CA9">
        <w:rPr>
          <w:rFonts w:ascii="Cambria" w:hAnsi="Cambria" w:cstheme="majorHAnsi"/>
          <w:noProof/>
        </w:rPr>
        <w:t xml:space="preserve">0% of the time our error in price prediction </w:t>
      </w:r>
      <w:r w:rsidR="00924333">
        <w:rPr>
          <w:rFonts w:ascii="Cambria" w:hAnsi="Cambria" w:cstheme="majorHAnsi"/>
          <w:noProof/>
        </w:rPr>
        <w:t xml:space="preserve">is </w:t>
      </w:r>
      <w:del w:id="599" w:author="Julia Sheriff" w:date="2019-06-05T16:17:00Z">
        <w:r w:rsidR="00924333" w:rsidDel="00901384">
          <w:rPr>
            <w:rFonts w:ascii="Cambria" w:hAnsi="Cambria" w:cstheme="majorHAnsi"/>
            <w:noProof/>
          </w:rPr>
          <w:delText>above or belo</w:delText>
        </w:r>
      </w:del>
      <w:ins w:id="600" w:author="Julia Sheriff" w:date="2019-06-05T16:17:00Z">
        <w:r>
          <w:rPr>
            <w:rFonts w:ascii="Cambria" w:hAnsi="Cambria" w:cstheme="majorHAnsi"/>
            <w:noProof/>
          </w:rPr>
          <w:t>less than</w:t>
        </w:r>
      </w:ins>
      <w:del w:id="601" w:author="Julia Sheriff" w:date="2019-06-05T16:17:00Z">
        <w:r w:rsidR="00924333" w:rsidDel="00901384">
          <w:rPr>
            <w:rFonts w:ascii="Cambria" w:hAnsi="Cambria" w:cstheme="majorHAnsi"/>
            <w:noProof/>
          </w:rPr>
          <w:delText>w</w:delText>
        </w:r>
      </w:del>
      <w:r w:rsidR="00924333">
        <w:rPr>
          <w:rFonts w:ascii="Cambria" w:hAnsi="Cambria" w:cstheme="majorHAnsi"/>
          <w:noProof/>
        </w:rPr>
        <w:t xml:space="preserve"> </w:t>
      </w:r>
      <w:del w:id="602" w:author="Julia Sheriff" w:date="2019-06-05T16:16:00Z">
        <w:r w:rsidR="003021F9" w:rsidRPr="000A4CA9" w:rsidDel="00901384">
          <w:rPr>
            <w:rFonts w:ascii="Cambria" w:hAnsi="Cambria" w:cstheme="majorHAnsi"/>
            <w:noProof/>
          </w:rPr>
          <w:delText xml:space="preserve">1.52% </w:delText>
        </w:r>
        <w:r w:rsidR="00924333" w:rsidDel="00901384">
          <w:rPr>
            <w:rFonts w:ascii="Cambria" w:hAnsi="Cambria" w:cstheme="majorHAnsi"/>
            <w:noProof/>
          </w:rPr>
          <w:delText xml:space="preserve">to </w:delText>
        </w:r>
        <w:r w:rsidR="003021F9" w:rsidRPr="000A4CA9" w:rsidDel="00901384">
          <w:rPr>
            <w:rFonts w:ascii="Cambria" w:hAnsi="Cambria" w:cstheme="majorHAnsi"/>
            <w:noProof/>
          </w:rPr>
          <w:delText>18.63%</w:delText>
        </w:r>
      </w:del>
      <w:ins w:id="603" w:author="Julia Sheriff" w:date="2019-06-05T16:16:00Z">
        <w:r>
          <w:rPr>
            <w:rFonts w:ascii="Cambria" w:hAnsi="Cambria" w:cstheme="majorHAnsi"/>
            <w:noProof/>
          </w:rPr>
          <w:t>33.63%</w:t>
        </w:r>
      </w:ins>
      <w:r w:rsidR="003021F9" w:rsidRPr="000A4CA9">
        <w:rPr>
          <w:rFonts w:ascii="Cambria" w:hAnsi="Cambria" w:cstheme="majorHAnsi"/>
          <w:noProof/>
        </w:rPr>
        <w:t xml:space="preserve"> of the observed value.</w:t>
      </w:r>
      <w:r w:rsidR="00924333">
        <w:rPr>
          <w:rFonts w:ascii="Cambria" w:hAnsi="Cambria" w:cstheme="majorHAnsi"/>
          <w:noProof/>
        </w:rPr>
        <w:t xml:space="preserve"> </w:t>
      </w:r>
      <w:r w:rsidR="003021F9" w:rsidRPr="000A4CA9">
        <w:rPr>
          <w:rFonts w:ascii="Cambria" w:hAnsi="Cambria" w:cstheme="majorHAnsi"/>
        </w:rPr>
        <w:t>The percentage error in price prediction is highest for low property values, where the model tends to predict prices higher than observed</w:t>
      </w:r>
      <w:ins w:id="604" w:author="Julia Sheriff" w:date="2019-06-05T16:17:00Z">
        <w:r>
          <w:rPr>
            <w:rFonts w:ascii="Cambria" w:hAnsi="Cambria" w:cstheme="majorHAnsi"/>
          </w:rPr>
          <w:t xml:space="preserve"> (see Figure 08)</w:t>
        </w:r>
      </w:ins>
      <w:r w:rsidR="003021F9" w:rsidRPr="000A4CA9">
        <w:rPr>
          <w:rFonts w:ascii="Cambria" w:hAnsi="Cambria" w:cstheme="majorHAnsi"/>
        </w:rPr>
        <w:t>. The percentage error is more sensitive to errors in dollars for low properties</w:t>
      </w:r>
      <w:r w:rsidR="004C73D9">
        <w:rPr>
          <w:rFonts w:ascii="Cambria" w:hAnsi="Cambria" w:cstheme="majorHAnsi"/>
        </w:rPr>
        <w:t xml:space="preserve"> </w:t>
      </w:r>
      <w:r w:rsidR="003021F9" w:rsidRPr="000A4CA9">
        <w:rPr>
          <w:rFonts w:ascii="Cambria" w:hAnsi="Cambria" w:cstheme="majorHAnsi"/>
        </w:rPr>
        <w:t>because the dollar is compared to a lower observed value.</w:t>
      </w:r>
    </w:p>
    <w:p w14:paraId="790E5AB4" w14:textId="77777777" w:rsidR="00901384" w:rsidRPr="000A4CA9" w:rsidRDefault="00901384" w:rsidP="00924333">
      <w:pPr>
        <w:spacing w:line="360" w:lineRule="auto"/>
        <w:rPr>
          <w:rFonts w:ascii="Cambria" w:hAnsi="Cambria" w:cstheme="majorHAnsi"/>
          <w:noProof/>
        </w:rPr>
      </w:pPr>
    </w:p>
    <w:p w14:paraId="39E0DFFA" w14:textId="77777777" w:rsidR="00901384" w:rsidRDefault="00901384" w:rsidP="000A4CA9">
      <w:pPr>
        <w:tabs>
          <w:tab w:val="left" w:pos="1600"/>
        </w:tabs>
        <w:spacing w:line="360" w:lineRule="auto"/>
        <w:rPr>
          <w:ins w:id="605" w:author="Julia Sheriff" w:date="2019-06-05T16:23:00Z"/>
          <w:rFonts w:ascii="Cambria" w:hAnsi="Cambria" w:cstheme="majorHAnsi"/>
          <w:sz w:val="28"/>
          <w:szCs w:val="28"/>
        </w:rPr>
      </w:pPr>
    </w:p>
    <w:p w14:paraId="02FD3F95" w14:textId="77777777" w:rsidR="00901384" w:rsidRDefault="00901384" w:rsidP="000A4CA9">
      <w:pPr>
        <w:tabs>
          <w:tab w:val="left" w:pos="1600"/>
        </w:tabs>
        <w:spacing w:line="360" w:lineRule="auto"/>
        <w:rPr>
          <w:ins w:id="606" w:author="Julia Sheriff" w:date="2019-06-05T16:23:00Z"/>
          <w:rFonts w:ascii="Cambria" w:hAnsi="Cambria" w:cstheme="majorHAnsi"/>
          <w:sz w:val="28"/>
          <w:szCs w:val="28"/>
        </w:rPr>
      </w:pPr>
    </w:p>
    <w:p w14:paraId="487CEEBA" w14:textId="77777777" w:rsidR="00901384" w:rsidRDefault="00901384" w:rsidP="000A4CA9">
      <w:pPr>
        <w:tabs>
          <w:tab w:val="left" w:pos="1600"/>
        </w:tabs>
        <w:spacing w:line="360" w:lineRule="auto"/>
        <w:rPr>
          <w:ins w:id="607" w:author="Julia Sheriff" w:date="2019-06-05T16:23:00Z"/>
          <w:rFonts w:ascii="Cambria" w:hAnsi="Cambria" w:cstheme="majorHAnsi"/>
          <w:sz w:val="28"/>
          <w:szCs w:val="28"/>
        </w:rPr>
      </w:pPr>
    </w:p>
    <w:p w14:paraId="7BDF26DE" w14:textId="77777777" w:rsidR="00901384" w:rsidRDefault="00901384" w:rsidP="000A4CA9">
      <w:pPr>
        <w:tabs>
          <w:tab w:val="left" w:pos="1600"/>
        </w:tabs>
        <w:spacing w:line="360" w:lineRule="auto"/>
        <w:rPr>
          <w:ins w:id="608" w:author="Julia Sheriff" w:date="2019-06-05T16:23:00Z"/>
          <w:rFonts w:ascii="Cambria" w:hAnsi="Cambria" w:cstheme="majorHAnsi"/>
          <w:sz w:val="28"/>
          <w:szCs w:val="28"/>
        </w:rPr>
      </w:pPr>
    </w:p>
    <w:p w14:paraId="3AE30690" w14:textId="77777777" w:rsidR="00901384" w:rsidRDefault="00901384" w:rsidP="000A4CA9">
      <w:pPr>
        <w:tabs>
          <w:tab w:val="left" w:pos="1600"/>
        </w:tabs>
        <w:spacing w:line="360" w:lineRule="auto"/>
        <w:rPr>
          <w:ins w:id="609" w:author="Julia Sheriff" w:date="2019-06-05T16:23:00Z"/>
          <w:rFonts w:ascii="Cambria" w:hAnsi="Cambria" w:cstheme="majorHAnsi"/>
          <w:sz w:val="28"/>
          <w:szCs w:val="28"/>
        </w:rPr>
      </w:pPr>
    </w:p>
    <w:p w14:paraId="2613D410" w14:textId="471922AA" w:rsidR="00C96D47" w:rsidRPr="004C73D9" w:rsidRDefault="008901A1" w:rsidP="000A4CA9">
      <w:pPr>
        <w:tabs>
          <w:tab w:val="left" w:pos="1600"/>
        </w:tabs>
        <w:spacing w:line="360" w:lineRule="auto"/>
        <w:rPr>
          <w:rFonts w:ascii="Cambria" w:hAnsi="Cambria" w:cstheme="majorHAnsi"/>
          <w:sz w:val="28"/>
          <w:szCs w:val="28"/>
        </w:rPr>
      </w:pPr>
      <w:ins w:id="610" w:author="A J Sanchez" w:date="2019-05-31T15:48:00Z">
        <w:r>
          <w:rPr>
            <w:rFonts w:ascii="Cambria" w:hAnsi="Cambria" w:cstheme="majorHAnsi"/>
            <w:sz w:val="28"/>
            <w:szCs w:val="28"/>
          </w:rPr>
          <w:t>F</w:t>
        </w:r>
      </w:ins>
      <w:ins w:id="611" w:author="A J Sanchez" w:date="2019-05-31T15:49:00Z">
        <w:r>
          <w:rPr>
            <w:rFonts w:ascii="Cambria" w:hAnsi="Cambria" w:cstheme="majorHAnsi"/>
            <w:sz w:val="28"/>
            <w:szCs w:val="28"/>
          </w:rPr>
          <w:t>UTURE WORK</w:t>
        </w:r>
      </w:ins>
      <w:r w:rsidR="00C96D47" w:rsidRPr="004C73D9">
        <w:rPr>
          <w:rFonts w:ascii="Cambria" w:hAnsi="Cambria" w:cstheme="majorHAnsi"/>
          <w:sz w:val="28"/>
          <w:szCs w:val="28"/>
        </w:rPr>
        <w:t>:</w:t>
      </w:r>
    </w:p>
    <w:p w14:paraId="42D6BB7C" w14:textId="42E36873" w:rsidR="00C96D47" w:rsidRPr="000A4CA9" w:rsidRDefault="00C96D47" w:rsidP="000A4CA9">
      <w:pPr>
        <w:tabs>
          <w:tab w:val="left" w:pos="1600"/>
        </w:tabs>
        <w:spacing w:line="360" w:lineRule="auto"/>
        <w:rPr>
          <w:rFonts w:ascii="Cambria" w:hAnsi="Cambria" w:cstheme="majorHAnsi"/>
        </w:rPr>
      </w:pPr>
    </w:p>
    <w:p w14:paraId="292AECE7" w14:textId="1D87A7A0" w:rsidR="00C96D47" w:rsidRPr="000A4CA9" w:rsidRDefault="00C96D47" w:rsidP="000A4CA9">
      <w:pPr>
        <w:tabs>
          <w:tab w:val="left" w:pos="1600"/>
        </w:tabs>
        <w:spacing w:line="360" w:lineRule="auto"/>
        <w:rPr>
          <w:rFonts w:ascii="Cambria" w:hAnsi="Cambria" w:cstheme="majorHAnsi"/>
        </w:rPr>
      </w:pPr>
      <w:r w:rsidRPr="000A4CA9">
        <w:rPr>
          <w:rFonts w:ascii="Cambria" w:hAnsi="Cambria" w:cstheme="majorHAnsi"/>
        </w:rPr>
        <w:t xml:space="preserve">The data we have includes information on the </w:t>
      </w:r>
      <w:r w:rsidR="004C73D9">
        <w:rPr>
          <w:rFonts w:ascii="Cambria" w:hAnsi="Cambria" w:cstheme="majorHAnsi"/>
        </w:rPr>
        <w:t>sale price of residential properties</w:t>
      </w:r>
      <w:r w:rsidRPr="000A4CA9">
        <w:rPr>
          <w:rFonts w:ascii="Cambria" w:hAnsi="Cambria" w:cstheme="majorHAnsi"/>
        </w:rPr>
        <w:t>. This data does not indicate the exact market price, as properties are sometimes sold under</w:t>
      </w:r>
      <w:r w:rsidR="004C73D9">
        <w:rPr>
          <w:rFonts w:ascii="Cambria" w:hAnsi="Cambria" w:cstheme="majorHAnsi"/>
        </w:rPr>
        <w:t xml:space="preserve"> </w:t>
      </w:r>
      <w:r w:rsidRPr="000A4CA9">
        <w:rPr>
          <w:rFonts w:ascii="Cambria" w:hAnsi="Cambria" w:cstheme="majorHAnsi"/>
        </w:rPr>
        <w:t xml:space="preserve">value for </w:t>
      </w:r>
      <w:r w:rsidRPr="000A4CA9">
        <w:rPr>
          <w:rFonts w:ascii="Cambria" w:hAnsi="Cambria" w:cstheme="majorHAnsi"/>
        </w:rPr>
        <w:lastRenderedPageBreak/>
        <w:t xml:space="preserve">personal reasons, atypical of the market’s general behavior. It is difficult to classify </w:t>
      </w:r>
      <w:r w:rsidR="004C73D9">
        <w:rPr>
          <w:rFonts w:ascii="Cambria" w:hAnsi="Cambria" w:cstheme="majorHAnsi"/>
        </w:rPr>
        <w:t xml:space="preserve">which </w:t>
      </w:r>
      <w:r w:rsidRPr="000A4CA9">
        <w:rPr>
          <w:rFonts w:ascii="Cambria" w:hAnsi="Cambria" w:cstheme="majorHAnsi"/>
        </w:rPr>
        <w:t>observations were sold approximately at market price</w:t>
      </w:r>
      <w:r w:rsidR="004C73D9">
        <w:rPr>
          <w:rFonts w:ascii="Cambria" w:hAnsi="Cambria" w:cstheme="majorHAnsi"/>
        </w:rPr>
        <w:t>,</w:t>
      </w:r>
      <w:r w:rsidRPr="000A4CA9">
        <w:rPr>
          <w:rFonts w:ascii="Cambria" w:hAnsi="Cambria" w:cstheme="majorHAnsi"/>
        </w:rPr>
        <w:t xml:space="preserve"> and which were sold under</w:t>
      </w:r>
      <w:r w:rsidR="004C73D9">
        <w:rPr>
          <w:rFonts w:ascii="Cambria" w:hAnsi="Cambria" w:cstheme="majorHAnsi"/>
        </w:rPr>
        <w:t xml:space="preserve"> </w:t>
      </w:r>
      <w:r w:rsidRPr="000A4CA9">
        <w:rPr>
          <w:rFonts w:ascii="Cambria" w:hAnsi="Cambria" w:cstheme="majorHAnsi"/>
        </w:rPr>
        <w:t xml:space="preserve">value. </w:t>
      </w:r>
    </w:p>
    <w:p w14:paraId="197376F9" w14:textId="7DA7FE67" w:rsidR="00C96D47" w:rsidRPr="000A4CA9" w:rsidRDefault="00C96D47" w:rsidP="000A4CA9">
      <w:pPr>
        <w:tabs>
          <w:tab w:val="left" w:pos="1600"/>
        </w:tabs>
        <w:spacing w:line="360" w:lineRule="auto"/>
        <w:rPr>
          <w:rFonts w:ascii="Cambria" w:hAnsi="Cambria" w:cstheme="majorHAnsi"/>
        </w:rPr>
      </w:pPr>
    </w:p>
    <w:p w14:paraId="42D18426" w14:textId="6814EE4B" w:rsidR="00C96D47" w:rsidRPr="000A4CA9" w:rsidRDefault="00C96D47" w:rsidP="000A4CA9">
      <w:pPr>
        <w:tabs>
          <w:tab w:val="left" w:pos="1600"/>
        </w:tabs>
        <w:spacing w:line="360" w:lineRule="auto"/>
        <w:rPr>
          <w:rFonts w:ascii="Cambria" w:hAnsi="Cambria" w:cstheme="majorHAnsi"/>
        </w:rPr>
      </w:pPr>
      <w:r w:rsidRPr="000A4CA9">
        <w:rPr>
          <w:rFonts w:ascii="Cambria" w:hAnsi="Cambria" w:cstheme="majorHAnsi"/>
        </w:rPr>
        <w:t xml:space="preserve">The statistical and machine learning applications used in this </w:t>
      </w:r>
      <w:ins w:id="612" w:author="A J Sanchez" w:date="2019-05-31T15:48:00Z">
        <w:r w:rsidR="008901A1">
          <w:rPr>
            <w:rFonts w:ascii="Cambria" w:hAnsi="Cambria" w:cstheme="majorHAnsi"/>
          </w:rPr>
          <w:t>project</w:t>
        </w:r>
        <w:r w:rsidR="008901A1" w:rsidRPr="000A4CA9">
          <w:rPr>
            <w:rFonts w:ascii="Cambria" w:hAnsi="Cambria" w:cstheme="majorHAnsi"/>
          </w:rPr>
          <w:t xml:space="preserve"> </w:t>
        </w:r>
      </w:ins>
      <w:r w:rsidRPr="000A4CA9">
        <w:rPr>
          <w:rFonts w:ascii="Cambria" w:hAnsi="Cambria" w:cstheme="majorHAnsi"/>
        </w:rPr>
        <w:t xml:space="preserve">do not </w:t>
      </w:r>
      <w:ins w:id="613" w:author="A J Sanchez" w:date="2019-05-31T15:49:00Z">
        <w:r w:rsidR="008901A1">
          <w:rPr>
            <w:rFonts w:ascii="Cambria" w:hAnsi="Cambria" w:cstheme="majorHAnsi"/>
          </w:rPr>
          <w:t>model</w:t>
        </w:r>
        <w:r w:rsidR="008901A1" w:rsidRPr="000A4CA9">
          <w:rPr>
            <w:rFonts w:ascii="Cambria" w:hAnsi="Cambria" w:cstheme="majorHAnsi"/>
          </w:rPr>
          <w:t xml:space="preserve"> </w:t>
        </w:r>
      </w:ins>
      <w:r w:rsidRPr="000A4CA9">
        <w:rPr>
          <w:rFonts w:ascii="Cambria" w:hAnsi="Cambria" w:cstheme="majorHAnsi"/>
        </w:rPr>
        <w:t xml:space="preserve">the data as a timeseries. Model performance could be improved by treating the data as such. To do this, we would need to create models for various subsets of time. We could also build models for specific geographical locations and compare data. These are more specific models which reflect the natural variation in the data. These applications would likely improve model variance and predictive accuracy. They could also provide further insight on residential housing prices in various neighborhoods and timeframes. </w:t>
      </w:r>
    </w:p>
    <w:p w14:paraId="5BEA7005" w14:textId="4BD849E1" w:rsidR="00C96D47" w:rsidRPr="000A4CA9" w:rsidRDefault="00C96D47" w:rsidP="000A4CA9">
      <w:pPr>
        <w:tabs>
          <w:tab w:val="left" w:pos="1600"/>
        </w:tabs>
        <w:spacing w:line="360" w:lineRule="auto"/>
        <w:rPr>
          <w:rFonts w:ascii="Cambria" w:hAnsi="Cambria" w:cstheme="majorHAnsi"/>
        </w:rPr>
      </w:pPr>
    </w:p>
    <w:p w14:paraId="43972351" w14:textId="0D9986F4" w:rsidR="00C96D47" w:rsidRPr="00D434D6" w:rsidRDefault="00C96D47" w:rsidP="000A4CA9">
      <w:pPr>
        <w:tabs>
          <w:tab w:val="left" w:pos="1600"/>
        </w:tabs>
        <w:spacing w:line="360" w:lineRule="auto"/>
        <w:rPr>
          <w:rFonts w:ascii="Cambria" w:hAnsi="Cambria" w:cstheme="majorHAnsi"/>
          <w:sz w:val="28"/>
          <w:szCs w:val="28"/>
        </w:rPr>
      </w:pPr>
      <w:r w:rsidRPr="00D434D6">
        <w:rPr>
          <w:rFonts w:ascii="Cambria" w:hAnsi="Cambria" w:cstheme="majorHAnsi"/>
          <w:sz w:val="28"/>
          <w:szCs w:val="28"/>
        </w:rPr>
        <w:t>RECOMMENDATIONS</w:t>
      </w:r>
      <w:r w:rsidR="000A4CA9" w:rsidRPr="00D434D6">
        <w:rPr>
          <w:rFonts w:ascii="Cambria" w:hAnsi="Cambria" w:cstheme="majorHAnsi"/>
          <w:sz w:val="28"/>
          <w:szCs w:val="28"/>
        </w:rPr>
        <w:t>:</w:t>
      </w:r>
    </w:p>
    <w:p w14:paraId="55DAF93C" w14:textId="40A72973" w:rsidR="00C8511A" w:rsidRDefault="00C8511A" w:rsidP="000A4CA9">
      <w:pPr>
        <w:tabs>
          <w:tab w:val="left" w:pos="1600"/>
        </w:tabs>
        <w:spacing w:line="360" w:lineRule="auto"/>
        <w:rPr>
          <w:rFonts w:ascii="Cambria" w:hAnsi="Cambria" w:cstheme="majorHAnsi"/>
        </w:rPr>
      </w:pPr>
    </w:p>
    <w:p w14:paraId="67EDF73E" w14:textId="7ACA3913" w:rsidR="00C8511A" w:rsidRDefault="00C8511A" w:rsidP="000A4CA9">
      <w:pPr>
        <w:tabs>
          <w:tab w:val="left" w:pos="1600"/>
        </w:tabs>
        <w:spacing w:line="360" w:lineRule="auto"/>
        <w:rPr>
          <w:rFonts w:ascii="Cambria" w:hAnsi="Cambria" w:cstheme="majorHAnsi"/>
        </w:rPr>
      </w:pPr>
      <w:r>
        <w:rPr>
          <w:rFonts w:ascii="Cambria" w:hAnsi="Cambria" w:cstheme="majorHAnsi"/>
        </w:rPr>
        <w:t xml:space="preserve">Collecting data </w:t>
      </w:r>
      <w:r w:rsidR="00BD2F53">
        <w:rPr>
          <w:rFonts w:ascii="Cambria" w:hAnsi="Cambria" w:cstheme="majorHAnsi"/>
        </w:rPr>
        <w:t>about</w:t>
      </w:r>
      <w:r>
        <w:rPr>
          <w:rFonts w:ascii="Cambria" w:hAnsi="Cambria" w:cstheme="majorHAnsi"/>
        </w:rPr>
        <w:t xml:space="preserve"> the type of sale could help </w:t>
      </w:r>
      <w:r w:rsidR="00BD2F53">
        <w:rPr>
          <w:rFonts w:ascii="Cambria" w:hAnsi="Cambria" w:cstheme="majorHAnsi"/>
        </w:rPr>
        <w:t xml:space="preserve">identify new </w:t>
      </w:r>
      <w:r w:rsidR="004C73D9">
        <w:rPr>
          <w:rFonts w:ascii="Cambria" w:hAnsi="Cambria" w:cstheme="majorHAnsi"/>
        </w:rPr>
        <w:t>subsets of</w:t>
      </w:r>
      <w:r w:rsidR="00BD2F53">
        <w:rPr>
          <w:rFonts w:ascii="Cambria" w:hAnsi="Cambria" w:cstheme="majorHAnsi"/>
        </w:rPr>
        <w:t xml:space="preserve"> data and improve the predictive performance of the model.</w:t>
      </w:r>
      <w:ins w:id="614" w:author="A J Sanchez" w:date="2019-05-31T15:50:00Z">
        <w:r w:rsidR="008901A1">
          <w:rPr>
            <w:rFonts w:ascii="Cambria" w:hAnsi="Cambria" w:cstheme="majorHAnsi"/>
          </w:rPr>
          <w:t xml:space="preserve"> For instance</w:t>
        </w:r>
      </w:ins>
      <w:ins w:id="615" w:author="Julia Sheriff" w:date="2019-06-05T16:23:00Z">
        <w:r w:rsidR="00901384">
          <w:rPr>
            <w:rFonts w:ascii="Cambria" w:hAnsi="Cambria" w:cstheme="majorHAnsi"/>
          </w:rPr>
          <w:t>,</w:t>
        </w:r>
      </w:ins>
    </w:p>
    <w:p w14:paraId="074461B6" w14:textId="5F6D2B27" w:rsidR="00BD2F53" w:rsidRDefault="00901384" w:rsidP="008901A1">
      <w:pPr>
        <w:tabs>
          <w:tab w:val="left" w:pos="1600"/>
        </w:tabs>
        <w:spacing w:line="360" w:lineRule="auto"/>
        <w:rPr>
          <w:rFonts w:ascii="Cambria" w:hAnsi="Cambria" w:cstheme="majorHAnsi"/>
        </w:rPr>
      </w:pPr>
      <w:ins w:id="616" w:author="Julia Sheriff" w:date="2019-06-05T16:23:00Z">
        <w:r>
          <w:rPr>
            <w:rFonts w:ascii="Cambria" w:hAnsi="Cambria" w:cstheme="majorHAnsi"/>
          </w:rPr>
          <w:tab/>
        </w:r>
      </w:ins>
      <w:r w:rsidR="00BD2F53">
        <w:rPr>
          <w:rFonts w:ascii="Cambria" w:hAnsi="Cambria" w:cstheme="majorHAnsi"/>
        </w:rPr>
        <w:t>-Standard Sale</w:t>
      </w:r>
    </w:p>
    <w:p w14:paraId="7AB06411" w14:textId="586C3511" w:rsidR="00BD2F53" w:rsidRDefault="00901384">
      <w:pPr>
        <w:tabs>
          <w:tab w:val="left" w:pos="1600"/>
        </w:tabs>
        <w:spacing w:line="360" w:lineRule="auto"/>
        <w:rPr>
          <w:rFonts w:ascii="Cambria" w:hAnsi="Cambria" w:cstheme="majorHAnsi"/>
        </w:rPr>
      </w:pPr>
      <w:ins w:id="617" w:author="Julia Sheriff" w:date="2019-06-05T16:23:00Z">
        <w:r>
          <w:rPr>
            <w:rFonts w:ascii="Cambria" w:hAnsi="Cambria" w:cstheme="majorHAnsi"/>
          </w:rPr>
          <w:tab/>
        </w:r>
      </w:ins>
      <w:r w:rsidR="00BD2F53">
        <w:rPr>
          <w:rFonts w:ascii="Cambria" w:hAnsi="Cambria" w:cstheme="majorHAnsi"/>
        </w:rPr>
        <w:t>-Bank Owned Sales (REOs)</w:t>
      </w:r>
    </w:p>
    <w:p w14:paraId="3F85287A" w14:textId="4A3CB09B" w:rsidR="00BD2F53" w:rsidRDefault="00384256">
      <w:pPr>
        <w:tabs>
          <w:tab w:val="left" w:pos="1600"/>
        </w:tabs>
        <w:spacing w:line="360" w:lineRule="auto"/>
        <w:rPr>
          <w:rFonts w:ascii="Cambria" w:hAnsi="Cambria" w:cstheme="majorHAnsi"/>
        </w:rPr>
      </w:pPr>
      <w:ins w:id="618" w:author="Julia Sheriff" w:date="2019-05-31T23:04:00Z">
        <w:r>
          <w:rPr>
            <w:rFonts w:ascii="Cambria" w:hAnsi="Cambria" w:cstheme="majorHAnsi"/>
          </w:rPr>
          <w:tab/>
        </w:r>
      </w:ins>
      <w:ins w:id="619" w:author="Julia Sheriff" w:date="2019-06-05T16:23:00Z">
        <w:r w:rsidR="00901384">
          <w:rPr>
            <w:rFonts w:ascii="Cambria" w:hAnsi="Cambria" w:cstheme="majorHAnsi"/>
          </w:rPr>
          <w:tab/>
        </w:r>
      </w:ins>
      <w:r w:rsidR="00BD2F53">
        <w:rPr>
          <w:rFonts w:ascii="Cambria" w:hAnsi="Cambria" w:cstheme="majorHAnsi"/>
        </w:rPr>
        <w:t>-</w:t>
      </w:r>
      <w:proofErr w:type="gramStart"/>
      <w:r w:rsidR="00BD2F53">
        <w:rPr>
          <w:rFonts w:ascii="Cambria" w:hAnsi="Cambria" w:cstheme="majorHAnsi"/>
        </w:rPr>
        <w:t>pre</w:t>
      </w:r>
      <w:proofErr w:type="gramEnd"/>
      <w:r w:rsidR="00BD2F53">
        <w:rPr>
          <w:rFonts w:ascii="Cambria" w:hAnsi="Cambria" w:cstheme="majorHAnsi"/>
        </w:rPr>
        <w:t>-foreclosure</w:t>
      </w:r>
    </w:p>
    <w:p w14:paraId="4BF701B7" w14:textId="15500593" w:rsidR="00BD2F53" w:rsidRDefault="00384256">
      <w:pPr>
        <w:tabs>
          <w:tab w:val="left" w:pos="1600"/>
        </w:tabs>
        <w:spacing w:line="360" w:lineRule="auto"/>
        <w:rPr>
          <w:rFonts w:ascii="Cambria" w:hAnsi="Cambria" w:cstheme="majorHAnsi"/>
        </w:rPr>
      </w:pPr>
      <w:ins w:id="620" w:author="Julia Sheriff" w:date="2019-05-31T23:04:00Z">
        <w:r>
          <w:rPr>
            <w:rFonts w:ascii="Cambria" w:hAnsi="Cambria" w:cstheme="majorHAnsi"/>
          </w:rPr>
          <w:tab/>
        </w:r>
      </w:ins>
      <w:ins w:id="621" w:author="Julia Sheriff" w:date="2019-06-05T16:23:00Z">
        <w:r w:rsidR="00901384">
          <w:rPr>
            <w:rFonts w:ascii="Cambria" w:hAnsi="Cambria" w:cstheme="majorHAnsi"/>
          </w:rPr>
          <w:tab/>
        </w:r>
      </w:ins>
      <w:r w:rsidR="00BD2F53">
        <w:rPr>
          <w:rFonts w:ascii="Cambria" w:hAnsi="Cambria" w:cstheme="majorHAnsi"/>
        </w:rPr>
        <w:t>-</w:t>
      </w:r>
      <w:proofErr w:type="gramStart"/>
      <w:r w:rsidR="00BD2F53">
        <w:rPr>
          <w:rFonts w:ascii="Cambria" w:hAnsi="Cambria" w:cstheme="majorHAnsi"/>
        </w:rPr>
        <w:t>foreclosure</w:t>
      </w:r>
      <w:proofErr w:type="gramEnd"/>
    </w:p>
    <w:p w14:paraId="42FF53F2" w14:textId="39F29505" w:rsidR="00BD2F53" w:rsidRDefault="00BD2F53">
      <w:pPr>
        <w:tabs>
          <w:tab w:val="left" w:pos="1600"/>
        </w:tabs>
        <w:spacing w:line="360" w:lineRule="auto"/>
        <w:rPr>
          <w:rFonts w:ascii="Cambria" w:hAnsi="Cambria" w:cstheme="majorHAnsi"/>
        </w:rPr>
      </w:pPr>
      <w:r>
        <w:rPr>
          <w:rFonts w:ascii="Cambria" w:hAnsi="Cambria" w:cstheme="majorHAnsi"/>
        </w:rPr>
        <w:tab/>
      </w:r>
      <w:ins w:id="622" w:author="Julia Sheriff" w:date="2019-06-05T16:23:00Z">
        <w:r w:rsidR="00901384">
          <w:rPr>
            <w:rFonts w:ascii="Cambria" w:hAnsi="Cambria" w:cstheme="majorHAnsi"/>
          </w:rPr>
          <w:tab/>
        </w:r>
      </w:ins>
      <w:r>
        <w:rPr>
          <w:rFonts w:ascii="Cambria" w:hAnsi="Cambria" w:cstheme="majorHAnsi"/>
        </w:rPr>
        <w:t>-</w:t>
      </w:r>
      <w:proofErr w:type="gramStart"/>
      <w:r>
        <w:rPr>
          <w:rFonts w:ascii="Cambria" w:hAnsi="Cambria" w:cstheme="majorHAnsi"/>
        </w:rPr>
        <w:t>post</w:t>
      </w:r>
      <w:proofErr w:type="gramEnd"/>
      <w:r>
        <w:rPr>
          <w:rFonts w:ascii="Cambria" w:hAnsi="Cambria" w:cstheme="majorHAnsi"/>
        </w:rPr>
        <w:t>-foreclosure</w:t>
      </w:r>
    </w:p>
    <w:p w14:paraId="69BB2375" w14:textId="1F1E90F6" w:rsidR="00BD2F53" w:rsidDel="00901384" w:rsidRDefault="00901384" w:rsidP="000A4CA9">
      <w:pPr>
        <w:tabs>
          <w:tab w:val="left" w:pos="1600"/>
        </w:tabs>
        <w:spacing w:line="360" w:lineRule="auto"/>
        <w:rPr>
          <w:del w:id="623" w:author="Julia Sheriff" w:date="2019-06-05T16:23:00Z"/>
          <w:rFonts w:ascii="Cambria" w:hAnsi="Cambria" w:cstheme="majorHAnsi"/>
        </w:rPr>
      </w:pPr>
      <w:ins w:id="624" w:author="Julia Sheriff" w:date="2019-06-05T16:23:00Z">
        <w:r>
          <w:rPr>
            <w:rFonts w:ascii="Cambria" w:hAnsi="Cambria" w:cstheme="majorHAnsi"/>
          </w:rPr>
          <w:tab/>
        </w:r>
      </w:ins>
      <w:r w:rsidR="00BD2F53">
        <w:rPr>
          <w:rFonts w:ascii="Cambria" w:hAnsi="Cambria" w:cstheme="majorHAnsi"/>
        </w:rPr>
        <w:t>-Short Sale</w:t>
      </w:r>
    </w:p>
    <w:p w14:paraId="2DC716ED" w14:textId="77777777" w:rsidR="00901384" w:rsidRDefault="00901384">
      <w:pPr>
        <w:tabs>
          <w:tab w:val="left" w:pos="1600"/>
        </w:tabs>
        <w:spacing w:line="360" w:lineRule="auto"/>
        <w:rPr>
          <w:ins w:id="625" w:author="Julia Sheriff" w:date="2019-06-05T16:23:00Z"/>
          <w:rFonts w:ascii="Cambria" w:hAnsi="Cambria" w:cstheme="majorHAnsi"/>
        </w:rPr>
      </w:pPr>
      <w:bookmarkStart w:id="626" w:name="_GoBack"/>
      <w:bookmarkEnd w:id="626"/>
    </w:p>
    <w:p w14:paraId="6CC61814" w14:textId="77777777" w:rsidR="00384256" w:rsidRDefault="00384256" w:rsidP="000A4CA9">
      <w:pPr>
        <w:tabs>
          <w:tab w:val="left" w:pos="1600"/>
        </w:tabs>
        <w:spacing w:line="360" w:lineRule="auto"/>
        <w:rPr>
          <w:ins w:id="627" w:author="Julia Sheriff" w:date="2019-05-31T23:05:00Z"/>
          <w:rFonts w:ascii="Cambria" w:hAnsi="Cambria" w:cstheme="majorHAnsi"/>
        </w:rPr>
      </w:pPr>
    </w:p>
    <w:p w14:paraId="57524B5F" w14:textId="03388BD4" w:rsidR="00BD2F53" w:rsidRDefault="00BD2F53" w:rsidP="000A4CA9">
      <w:pPr>
        <w:tabs>
          <w:tab w:val="left" w:pos="1600"/>
        </w:tabs>
        <w:spacing w:line="360" w:lineRule="auto"/>
        <w:rPr>
          <w:rFonts w:ascii="Cambria" w:hAnsi="Cambria" w:cstheme="majorHAnsi"/>
        </w:rPr>
      </w:pPr>
      <w:r>
        <w:rPr>
          <w:rFonts w:ascii="Cambria" w:hAnsi="Cambria" w:cstheme="majorHAnsi"/>
        </w:rPr>
        <w:t>Collecting data about whether a real estate agent was involved with the sale (Real Estate Agent, No Real Estate Agent) could also help identify private sales, which could indicate more variance in price.</w:t>
      </w:r>
    </w:p>
    <w:p w14:paraId="2B58E955" w14:textId="0CFC26E5" w:rsidR="00BD2F53" w:rsidRDefault="00BD2F53" w:rsidP="000A4CA9">
      <w:pPr>
        <w:tabs>
          <w:tab w:val="left" w:pos="1600"/>
        </w:tabs>
        <w:spacing w:line="360" w:lineRule="auto"/>
        <w:rPr>
          <w:rFonts w:ascii="Cambria" w:hAnsi="Cambria" w:cstheme="majorHAnsi"/>
        </w:rPr>
      </w:pPr>
    </w:p>
    <w:p w14:paraId="406CCE79" w14:textId="43D88AFA" w:rsidR="00BD2F53" w:rsidRDefault="004C73D9" w:rsidP="000A4CA9">
      <w:pPr>
        <w:tabs>
          <w:tab w:val="left" w:pos="1600"/>
        </w:tabs>
        <w:spacing w:line="360" w:lineRule="auto"/>
        <w:rPr>
          <w:rFonts w:ascii="Cambria" w:hAnsi="Cambria" w:cstheme="majorHAnsi"/>
        </w:rPr>
      </w:pPr>
      <w:r>
        <w:rPr>
          <w:rFonts w:ascii="Cambria" w:hAnsi="Cambria" w:cstheme="majorHAnsi"/>
        </w:rPr>
        <w:t>When applying this model to new data</w:t>
      </w:r>
      <w:r w:rsidR="00BD2F53">
        <w:rPr>
          <w:rFonts w:ascii="Cambria" w:hAnsi="Cambria" w:cstheme="majorHAnsi"/>
        </w:rPr>
        <w:t xml:space="preserve">, </w:t>
      </w:r>
      <w:r>
        <w:rPr>
          <w:rFonts w:ascii="Cambria" w:hAnsi="Cambria" w:cstheme="majorHAnsi"/>
        </w:rPr>
        <w:t>one</w:t>
      </w:r>
      <w:r w:rsidR="00BD2F53">
        <w:rPr>
          <w:rFonts w:ascii="Cambria" w:hAnsi="Cambria" w:cstheme="majorHAnsi"/>
        </w:rPr>
        <w:t xml:space="preserve"> can approximate price by substituting the </w:t>
      </w:r>
      <w:r>
        <w:rPr>
          <w:rFonts w:ascii="Cambria" w:hAnsi="Cambria" w:cstheme="majorHAnsi"/>
        </w:rPr>
        <w:t xml:space="preserve">observed </w:t>
      </w:r>
      <w:r w:rsidR="00BD2F53">
        <w:rPr>
          <w:rFonts w:ascii="Cambria" w:hAnsi="Cambria" w:cstheme="majorHAnsi"/>
        </w:rPr>
        <w:t xml:space="preserve">sale date with the latest sale date </w:t>
      </w:r>
      <w:r>
        <w:rPr>
          <w:rFonts w:ascii="Cambria" w:hAnsi="Cambria" w:cstheme="majorHAnsi"/>
        </w:rPr>
        <w:t xml:space="preserve">observed </w:t>
      </w:r>
      <w:r w:rsidR="00BD2F53">
        <w:rPr>
          <w:rFonts w:ascii="Cambria" w:hAnsi="Cambria" w:cstheme="majorHAnsi"/>
        </w:rPr>
        <w:t>in the model. However, for more accurate predictions, we would need to build a timeseries model. The current model is best suited to approximate sale prices between 1992-2018.</w:t>
      </w:r>
    </w:p>
    <w:p w14:paraId="725746E9" w14:textId="6449FD13" w:rsidR="00BD2F53" w:rsidRPr="000A4CA9" w:rsidRDefault="00BD2F53" w:rsidP="000A4CA9">
      <w:pPr>
        <w:tabs>
          <w:tab w:val="left" w:pos="1600"/>
        </w:tabs>
        <w:spacing w:line="360" w:lineRule="auto"/>
        <w:rPr>
          <w:rFonts w:ascii="Cambria" w:hAnsi="Cambria" w:cstheme="majorHAnsi"/>
        </w:rPr>
      </w:pPr>
      <w:r>
        <w:rPr>
          <w:rFonts w:ascii="Cambria" w:hAnsi="Cambria" w:cstheme="majorHAnsi"/>
        </w:rPr>
        <w:lastRenderedPageBreak/>
        <w:tab/>
      </w:r>
    </w:p>
    <w:p w14:paraId="22634449" w14:textId="08B1770C" w:rsidR="00192F7A" w:rsidRPr="000A4CA9" w:rsidRDefault="00192F7A" w:rsidP="000A4CA9">
      <w:pPr>
        <w:tabs>
          <w:tab w:val="left" w:pos="1600"/>
        </w:tabs>
        <w:spacing w:line="360" w:lineRule="auto"/>
        <w:rPr>
          <w:rFonts w:ascii="Cambria" w:hAnsi="Cambria" w:cstheme="majorHAnsi"/>
        </w:rPr>
      </w:pPr>
    </w:p>
    <w:p w14:paraId="7C084D52" w14:textId="3A430CD7" w:rsidR="00192F7A" w:rsidRPr="000A4CA9" w:rsidRDefault="00192F7A" w:rsidP="000A4CA9">
      <w:pPr>
        <w:tabs>
          <w:tab w:val="left" w:pos="1600"/>
        </w:tabs>
        <w:spacing w:line="360" w:lineRule="auto"/>
        <w:rPr>
          <w:rFonts w:ascii="Cambria" w:hAnsi="Cambria" w:cstheme="majorHAnsi"/>
        </w:rPr>
      </w:pPr>
    </w:p>
    <w:sectPr w:rsidR="00192F7A" w:rsidRPr="000A4CA9" w:rsidSect="00BE7793">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49" w:author="A J Sanchez" w:date="2019-05-31T15:35:00Z" w:initials="AJS">
    <w:p w14:paraId="09E882DB" w14:textId="1F1CE8FF" w:rsidR="00312F4F" w:rsidRDefault="00312F4F">
      <w:pPr>
        <w:pStyle w:val="CommentText"/>
      </w:pPr>
      <w:r>
        <w:rPr>
          <w:rStyle w:val="CommentReference"/>
        </w:rPr>
        <w:annotationRef/>
      </w:r>
      <w:r>
        <w:t>I would also include the translation of these to actual price.</w:t>
      </w:r>
    </w:p>
  </w:comment>
  <w:comment w:id="573" w:author="A J Sanchez" w:date="2019-05-31T15:39:00Z" w:initials="AJS">
    <w:p w14:paraId="214A6D66" w14:textId="3F567340" w:rsidR="00312F4F" w:rsidRDefault="00312F4F" w:rsidP="005016AD">
      <w:pPr>
        <w:pStyle w:val="CommentText"/>
      </w:pPr>
      <w:r>
        <w:rPr>
          <w:rStyle w:val="CommentReference"/>
        </w:rPr>
        <w:annotationRef/>
      </w:r>
      <w:r>
        <w:t xml:space="preserve"> Use the following template: “95% of the residuals show a maximum positive residual of XX and a minimum negative residual of YY, which measure excess and deficient worst-case scenarios for a price predicted by the best model.”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C419903" w15:done="0"/>
  <w15:commentEx w15:paraId="7EDBF3F8" w15:done="0"/>
  <w15:commentEx w15:paraId="78DE5071" w15:done="0"/>
  <w15:commentEx w15:paraId="209C3395" w15:done="0"/>
  <w15:commentEx w15:paraId="0AA805FE" w15:done="0"/>
  <w15:commentEx w15:paraId="70D06979" w15:done="0"/>
  <w15:commentEx w15:paraId="6B0B9BFA" w15:done="0"/>
  <w15:commentEx w15:paraId="5C825135" w15:done="0"/>
  <w15:commentEx w15:paraId="6FDC089E" w15:done="0"/>
  <w15:commentEx w15:paraId="43AF7FEF" w15:done="0"/>
  <w15:commentEx w15:paraId="3BF63EF1" w15:done="0"/>
  <w15:commentEx w15:paraId="301AA2B9" w15:done="0"/>
  <w15:commentEx w15:paraId="73702E12" w15:done="0"/>
  <w15:commentEx w15:paraId="4A26F824" w15:done="0"/>
  <w15:commentEx w15:paraId="74E7CE29" w15:done="0"/>
  <w15:commentEx w15:paraId="44028425" w15:done="0"/>
  <w15:commentEx w15:paraId="09E882DB" w15:done="0"/>
  <w15:commentEx w15:paraId="0F526881" w15:done="0"/>
  <w15:commentEx w15:paraId="214A6D66" w15:done="0"/>
  <w15:commentEx w15:paraId="72903397" w15:done="0"/>
  <w15:commentEx w15:paraId="31F2754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C419903" w16cid:durableId="2096A128"/>
  <w16cid:commentId w16cid:paraId="7EDBF3F8" w16cid:durableId="20969FBD"/>
  <w16cid:commentId w16cid:paraId="78DE5071" w16cid:durableId="2096A233"/>
  <w16cid:commentId w16cid:paraId="209C3395" w16cid:durableId="2096A39F"/>
  <w16cid:commentId w16cid:paraId="0AA805FE" w16cid:durableId="209BC2AD"/>
  <w16cid:commentId w16cid:paraId="70D06979" w16cid:durableId="209BC2C7"/>
  <w16cid:commentId w16cid:paraId="6B0B9BFA" w16cid:durableId="209BC3DC"/>
  <w16cid:commentId w16cid:paraId="5C825135" w16cid:durableId="209BC404"/>
  <w16cid:commentId w16cid:paraId="6FDC089E" w16cid:durableId="209BC426"/>
  <w16cid:commentId w16cid:paraId="43AF7FEF" w16cid:durableId="209BC4F8"/>
  <w16cid:commentId w16cid:paraId="3BF63EF1" w16cid:durableId="209BC514"/>
  <w16cid:commentId w16cid:paraId="301AA2B9" w16cid:durableId="209BC560"/>
  <w16cid:commentId w16cid:paraId="73702E12" w16cid:durableId="209BC60A"/>
  <w16cid:commentId w16cid:paraId="4A26F824" w16cid:durableId="209BC6A2"/>
  <w16cid:commentId w16cid:paraId="74E7CE29" w16cid:durableId="209BC6D1"/>
  <w16cid:commentId w16cid:paraId="44028425" w16cid:durableId="209BC7D6"/>
  <w16cid:commentId w16cid:paraId="09E882DB" w16cid:durableId="209BC84B"/>
  <w16cid:commentId w16cid:paraId="0F526881" w16cid:durableId="209BC8D0"/>
  <w16cid:commentId w16cid:paraId="214A6D66" w16cid:durableId="209BC948"/>
  <w16cid:commentId w16cid:paraId="72903397" w16cid:durableId="209BCB13"/>
  <w16cid:commentId w16cid:paraId="31F2754F" w16cid:durableId="209BCBD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259682" w14:textId="77777777" w:rsidR="00312F4F" w:rsidRDefault="00312F4F" w:rsidP="00DF25C5">
      <w:r>
        <w:separator/>
      </w:r>
    </w:p>
  </w:endnote>
  <w:endnote w:type="continuationSeparator" w:id="0">
    <w:p w14:paraId="3F6E3BF2" w14:textId="77777777" w:rsidR="00312F4F" w:rsidRDefault="00312F4F" w:rsidP="00DF25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0000000000000000000"/>
    <w:charset w:val="80"/>
    <w:family w:val="roman"/>
    <w:notTrueType/>
    <w:pitch w:val="default"/>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Courier">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Cambria">
    <w:panose1 w:val="02040503050406030204"/>
    <w:charset w:val="00"/>
    <w:family w:val="auto"/>
    <w:pitch w:val="variable"/>
    <w:sig w:usb0="E00002FF" w:usb1="400004FF" w:usb2="00000000" w:usb3="00000000" w:csb0="0000019F" w:csb1="00000000"/>
  </w:font>
  <w:font w:name="游ゴシック Light">
    <w:panose1 w:val="00000000000000000000"/>
    <w:charset w:val="80"/>
    <w:family w:val="roman"/>
    <w:notTrueType/>
    <w:pitch w:val="default"/>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C4F043" w14:textId="77777777" w:rsidR="00312F4F" w:rsidRDefault="00312F4F" w:rsidP="00DF25C5">
      <w:r>
        <w:separator/>
      </w:r>
    </w:p>
  </w:footnote>
  <w:footnote w:type="continuationSeparator" w:id="0">
    <w:p w14:paraId="1366FA96" w14:textId="77777777" w:rsidR="00312F4F" w:rsidRDefault="00312F4F" w:rsidP="00DF25C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41DA0"/>
    <w:multiLevelType w:val="hybridMultilevel"/>
    <w:tmpl w:val="5C4A1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5D337C"/>
    <w:multiLevelType w:val="hybridMultilevel"/>
    <w:tmpl w:val="D5223414"/>
    <w:lvl w:ilvl="0" w:tplc="7CC621A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E77263"/>
    <w:multiLevelType w:val="multilevel"/>
    <w:tmpl w:val="050CF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C087634"/>
    <w:multiLevelType w:val="multilevel"/>
    <w:tmpl w:val="F1ECB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550F5F22"/>
    <w:multiLevelType w:val="hybridMultilevel"/>
    <w:tmpl w:val="EF46E88E"/>
    <w:lvl w:ilvl="0" w:tplc="5398766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7EE1343"/>
    <w:multiLevelType w:val="multilevel"/>
    <w:tmpl w:val="2CA64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00573D1"/>
    <w:multiLevelType w:val="hybridMultilevel"/>
    <w:tmpl w:val="729C4B4A"/>
    <w:lvl w:ilvl="0" w:tplc="EC5037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15E15AD"/>
    <w:multiLevelType w:val="hybridMultilevel"/>
    <w:tmpl w:val="33A24666"/>
    <w:lvl w:ilvl="0" w:tplc="00CAB72A">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1AB1750"/>
    <w:multiLevelType w:val="multilevel"/>
    <w:tmpl w:val="3274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F0558AE"/>
    <w:multiLevelType w:val="hybridMultilevel"/>
    <w:tmpl w:val="335A6E2E"/>
    <w:lvl w:ilvl="0" w:tplc="125E1754">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28C41E6"/>
    <w:multiLevelType w:val="hybridMultilevel"/>
    <w:tmpl w:val="9A808C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5"/>
  </w:num>
  <w:num w:numId="4">
    <w:abstractNumId w:val="10"/>
  </w:num>
  <w:num w:numId="5">
    <w:abstractNumId w:val="6"/>
  </w:num>
  <w:num w:numId="6">
    <w:abstractNumId w:val="1"/>
  </w:num>
  <w:num w:numId="7">
    <w:abstractNumId w:val="9"/>
  </w:num>
  <w:num w:numId="8">
    <w:abstractNumId w:val="2"/>
  </w:num>
  <w:num w:numId="9">
    <w:abstractNumId w:val="3"/>
  </w:num>
  <w:num w:numId="10">
    <w:abstractNumId w:val="8"/>
  </w:num>
  <w:num w:numId="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 J Sanchez">
    <w15:presenceInfo w15:providerId="Windows Live" w15:userId="3f1b091be21632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revisionView w:markup="0"/>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3D23"/>
    <w:rsid w:val="00023831"/>
    <w:rsid w:val="00037BA6"/>
    <w:rsid w:val="00085173"/>
    <w:rsid w:val="000A4CA9"/>
    <w:rsid w:val="000C10B2"/>
    <w:rsid w:val="000C31CC"/>
    <w:rsid w:val="001345B5"/>
    <w:rsid w:val="00192F7A"/>
    <w:rsid w:val="00194CA9"/>
    <w:rsid w:val="001B5F6C"/>
    <w:rsid w:val="001C6D1A"/>
    <w:rsid w:val="00212D1D"/>
    <w:rsid w:val="00236325"/>
    <w:rsid w:val="0026275D"/>
    <w:rsid w:val="00292A33"/>
    <w:rsid w:val="002A761D"/>
    <w:rsid w:val="002D506A"/>
    <w:rsid w:val="003021F9"/>
    <w:rsid w:val="00312F4F"/>
    <w:rsid w:val="00384256"/>
    <w:rsid w:val="00384D39"/>
    <w:rsid w:val="003D0629"/>
    <w:rsid w:val="003F70C5"/>
    <w:rsid w:val="00400768"/>
    <w:rsid w:val="00444DA6"/>
    <w:rsid w:val="004839E3"/>
    <w:rsid w:val="004C73D9"/>
    <w:rsid w:val="004D5FC3"/>
    <w:rsid w:val="004E2AE5"/>
    <w:rsid w:val="004E4CDF"/>
    <w:rsid w:val="005016AD"/>
    <w:rsid w:val="00542CD9"/>
    <w:rsid w:val="00593A9E"/>
    <w:rsid w:val="00597397"/>
    <w:rsid w:val="005A4B84"/>
    <w:rsid w:val="005C3BE1"/>
    <w:rsid w:val="005D44B2"/>
    <w:rsid w:val="005F6740"/>
    <w:rsid w:val="00770329"/>
    <w:rsid w:val="007728ED"/>
    <w:rsid w:val="00783B10"/>
    <w:rsid w:val="007E1ABE"/>
    <w:rsid w:val="008901A1"/>
    <w:rsid w:val="00901384"/>
    <w:rsid w:val="00924333"/>
    <w:rsid w:val="00942474"/>
    <w:rsid w:val="00A65B44"/>
    <w:rsid w:val="00AA3B8E"/>
    <w:rsid w:val="00AB3D23"/>
    <w:rsid w:val="00AF22A9"/>
    <w:rsid w:val="00B030C5"/>
    <w:rsid w:val="00B16EBA"/>
    <w:rsid w:val="00B43749"/>
    <w:rsid w:val="00B5795C"/>
    <w:rsid w:val="00B9088B"/>
    <w:rsid w:val="00B93541"/>
    <w:rsid w:val="00BD2F53"/>
    <w:rsid w:val="00BE7793"/>
    <w:rsid w:val="00BF07D2"/>
    <w:rsid w:val="00C34032"/>
    <w:rsid w:val="00C8511A"/>
    <w:rsid w:val="00C96D47"/>
    <w:rsid w:val="00CC44B3"/>
    <w:rsid w:val="00CC5549"/>
    <w:rsid w:val="00CC7A81"/>
    <w:rsid w:val="00D332D3"/>
    <w:rsid w:val="00D434D6"/>
    <w:rsid w:val="00D46BD2"/>
    <w:rsid w:val="00D62112"/>
    <w:rsid w:val="00D62FAD"/>
    <w:rsid w:val="00DD1229"/>
    <w:rsid w:val="00DE4240"/>
    <w:rsid w:val="00DF25C5"/>
    <w:rsid w:val="00E1341A"/>
    <w:rsid w:val="00E62AD5"/>
    <w:rsid w:val="00E849FE"/>
    <w:rsid w:val="00EE0A3E"/>
    <w:rsid w:val="00EE33DA"/>
    <w:rsid w:val="00EE5CCF"/>
    <w:rsid w:val="00F31115"/>
    <w:rsid w:val="00F4087F"/>
    <w:rsid w:val="00F47B13"/>
    <w:rsid w:val="00F746DE"/>
    <w:rsid w:val="00FE1F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8532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6D47"/>
    <w:rPr>
      <w:rFonts w:ascii="Times New Roman" w:eastAsia="Times New Roman" w:hAnsi="Times New Roman" w:cs="Times New Roman"/>
    </w:rPr>
  </w:style>
  <w:style w:type="paragraph" w:styleId="Heading2">
    <w:name w:val="heading 2"/>
    <w:basedOn w:val="Normal"/>
    <w:next w:val="Normal"/>
    <w:link w:val="Heading2Char"/>
    <w:uiPriority w:val="9"/>
    <w:unhideWhenUsed/>
    <w:qFormat/>
    <w:rsid w:val="00BE7793"/>
    <w:pPr>
      <w:keepNext/>
      <w:keepLines/>
      <w:spacing w:before="360" w:after="120" w:line="276" w:lineRule="auto"/>
      <w:outlineLvl w:val="1"/>
    </w:pPr>
    <w:rPr>
      <w:rFonts w:ascii="Arial" w:eastAsia="Arial" w:hAnsi="Arial" w:cs="Arial"/>
      <w:sz w:val="32"/>
      <w:szCs w:val="32"/>
      <w:lang w:val="en"/>
    </w:rPr>
  </w:style>
  <w:style w:type="paragraph" w:styleId="Heading4">
    <w:name w:val="heading 4"/>
    <w:basedOn w:val="Normal"/>
    <w:next w:val="Normal"/>
    <w:link w:val="Heading4Char"/>
    <w:uiPriority w:val="9"/>
    <w:unhideWhenUsed/>
    <w:qFormat/>
    <w:rsid w:val="00BE7793"/>
    <w:pPr>
      <w:keepNext/>
      <w:keepLines/>
      <w:spacing w:before="280" w:after="80" w:line="276" w:lineRule="auto"/>
      <w:outlineLvl w:val="3"/>
    </w:pPr>
    <w:rPr>
      <w:rFonts w:ascii="Arial" w:eastAsia="Arial" w:hAnsi="Arial" w:cs="Arial"/>
      <w:color w:val="666666"/>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E7793"/>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E7793"/>
    <w:pPr>
      <w:ind w:left="720"/>
      <w:contextualSpacing/>
    </w:pPr>
    <w:rPr>
      <w:rFonts w:asciiTheme="minorHAnsi" w:eastAsiaTheme="minorEastAsia" w:hAnsiTheme="minorHAnsi" w:cstheme="minorBidi"/>
    </w:rPr>
  </w:style>
  <w:style w:type="paragraph" w:styleId="HTMLPreformatted">
    <w:name w:val="HTML Preformatted"/>
    <w:basedOn w:val="Normal"/>
    <w:link w:val="HTMLPreformattedChar"/>
    <w:uiPriority w:val="99"/>
    <w:unhideWhenUsed/>
    <w:rsid w:val="00BE7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EastAsia" w:hAnsi="Courier" w:cs="Courier"/>
      <w:sz w:val="20"/>
      <w:szCs w:val="20"/>
    </w:rPr>
  </w:style>
  <w:style w:type="character" w:customStyle="1" w:styleId="HTMLPreformattedChar">
    <w:name w:val="HTML Preformatted Char"/>
    <w:basedOn w:val="DefaultParagraphFont"/>
    <w:link w:val="HTMLPreformatted"/>
    <w:uiPriority w:val="99"/>
    <w:rsid w:val="00BE7793"/>
    <w:rPr>
      <w:rFonts w:ascii="Courier" w:eastAsiaTheme="minorEastAsia" w:hAnsi="Courier" w:cs="Courier"/>
      <w:sz w:val="20"/>
      <w:szCs w:val="20"/>
    </w:rPr>
  </w:style>
  <w:style w:type="paragraph" w:styleId="BalloonText">
    <w:name w:val="Balloon Text"/>
    <w:basedOn w:val="Normal"/>
    <w:link w:val="BalloonTextChar"/>
    <w:uiPriority w:val="99"/>
    <w:semiHidden/>
    <w:unhideWhenUsed/>
    <w:rsid w:val="00BE7793"/>
    <w:rPr>
      <w:rFonts w:eastAsiaTheme="minorEastAsia"/>
      <w:sz w:val="18"/>
      <w:szCs w:val="18"/>
    </w:rPr>
  </w:style>
  <w:style w:type="character" w:customStyle="1" w:styleId="BalloonTextChar">
    <w:name w:val="Balloon Text Char"/>
    <w:basedOn w:val="DefaultParagraphFont"/>
    <w:link w:val="BalloonText"/>
    <w:uiPriority w:val="99"/>
    <w:semiHidden/>
    <w:rsid w:val="00BE7793"/>
    <w:rPr>
      <w:rFonts w:ascii="Times New Roman" w:eastAsiaTheme="minorEastAsia" w:hAnsi="Times New Roman" w:cs="Times New Roman"/>
      <w:sz w:val="18"/>
      <w:szCs w:val="18"/>
    </w:rPr>
  </w:style>
  <w:style w:type="character" w:customStyle="1" w:styleId="Heading2Char">
    <w:name w:val="Heading 2 Char"/>
    <w:basedOn w:val="DefaultParagraphFont"/>
    <w:link w:val="Heading2"/>
    <w:uiPriority w:val="9"/>
    <w:rsid w:val="00BE7793"/>
    <w:rPr>
      <w:rFonts w:ascii="Arial" w:eastAsia="Arial" w:hAnsi="Arial" w:cs="Arial"/>
      <w:sz w:val="32"/>
      <w:szCs w:val="32"/>
      <w:lang w:val="en"/>
    </w:rPr>
  </w:style>
  <w:style w:type="character" w:customStyle="1" w:styleId="Heading4Char">
    <w:name w:val="Heading 4 Char"/>
    <w:basedOn w:val="DefaultParagraphFont"/>
    <w:link w:val="Heading4"/>
    <w:uiPriority w:val="9"/>
    <w:rsid w:val="00BE7793"/>
    <w:rPr>
      <w:rFonts w:ascii="Arial" w:eastAsia="Arial" w:hAnsi="Arial" w:cs="Arial"/>
      <w:color w:val="666666"/>
      <w:lang w:val="en"/>
    </w:rPr>
  </w:style>
  <w:style w:type="character" w:styleId="Hyperlink">
    <w:name w:val="Hyperlink"/>
    <w:basedOn w:val="DefaultParagraphFont"/>
    <w:uiPriority w:val="99"/>
    <w:unhideWhenUsed/>
    <w:rsid w:val="00BE7793"/>
    <w:rPr>
      <w:color w:val="0563C1" w:themeColor="hyperlink"/>
      <w:u w:val="single"/>
    </w:rPr>
  </w:style>
  <w:style w:type="paragraph" w:styleId="NoSpacing">
    <w:name w:val="No Spacing"/>
    <w:link w:val="NoSpacingChar"/>
    <w:uiPriority w:val="1"/>
    <w:qFormat/>
    <w:rsid w:val="00BE7793"/>
    <w:rPr>
      <w:rFonts w:eastAsiaTheme="minorEastAsia"/>
      <w:sz w:val="22"/>
      <w:szCs w:val="22"/>
      <w:lang w:eastAsia="zh-CN"/>
    </w:rPr>
  </w:style>
  <w:style w:type="character" w:customStyle="1" w:styleId="NoSpacingChar">
    <w:name w:val="No Spacing Char"/>
    <w:basedOn w:val="DefaultParagraphFont"/>
    <w:link w:val="NoSpacing"/>
    <w:uiPriority w:val="1"/>
    <w:rsid w:val="00BE7793"/>
    <w:rPr>
      <w:rFonts w:eastAsiaTheme="minorEastAsia"/>
      <w:sz w:val="22"/>
      <w:szCs w:val="22"/>
      <w:lang w:eastAsia="zh-CN"/>
    </w:rPr>
  </w:style>
  <w:style w:type="character" w:styleId="FollowedHyperlink">
    <w:name w:val="FollowedHyperlink"/>
    <w:basedOn w:val="DefaultParagraphFont"/>
    <w:uiPriority w:val="99"/>
    <w:semiHidden/>
    <w:unhideWhenUsed/>
    <w:rsid w:val="00BE7793"/>
    <w:rPr>
      <w:color w:val="954F72" w:themeColor="followedHyperlink"/>
      <w:u w:val="single"/>
    </w:rPr>
  </w:style>
  <w:style w:type="paragraph" w:styleId="NormalWeb">
    <w:name w:val="Normal (Web)"/>
    <w:basedOn w:val="Normal"/>
    <w:uiPriority w:val="99"/>
    <w:semiHidden/>
    <w:unhideWhenUsed/>
    <w:rsid w:val="000C10B2"/>
    <w:pPr>
      <w:spacing w:before="100" w:beforeAutospacing="1" w:after="100" w:afterAutospacing="1"/>
    </w:pPr>
  </w:style>
  <w:style w:type="character" w:styleId="CommentReference">
    <w:name w:val="annotation reference"/>
    <w:basedOn w:val="DefaultParagraphFont"/>
    <w:uiPriority w:val="99"/>
    <w:semiHidden/>
    <w:unhideWhenUsed/>
    <w:rsid w:val="00CC7A81"/>
    <w:rPr>
      <w:sz w:val="16"/>
      <w:szCs w:val="16"/>
    </w:rPr>
  </w:style>
  <w:style w:type="paragraph" w:styleId="CommentText">
    <w:name w:val="annotation text"/>
    <w:basedOn w:val="Normal"/>
    <w:link w:val="CommentTextChar"/>
    <w:uiPriority w:val="99"/>
    <w:semiHidden/>
    <w:unhideWhenUsed/>
    <w:rsid w:val="00CC7A81"/>
    <w:rPr>
      <w:sz w:val="20"/>
      <w:szCs w:val="20"/>
    </w:rPr>
  </w:style>
  <w:style w:type="character" w:customStyle="1" w:styleId="CommentTextChar">
    <w:name w:val="Comment Text Char"/>
    <w:basedOn w:val="DefaultParagraphFont"/>
    <w:link w:val="CommentText"/>
    <w:uiPriority w:val="99"/>
    <w:semiHidden/>
    <w:rsid w:val="00CC7A8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C7A81"/>
    <w:rPr>
      <w:b/>
      <w:bCs/>
    </w:rPr>
  </w:style>
  <w:style w:type="character" w:customStyle="1" w:styleId="CommentSubjectChar">
    <w:name w:val="Comment Subject Char"/>
    <w:basedOn w:val="CommentTextChar"/>
    <w:link w:val="CommentSubject"/>
    <w:uiPriority w:val="99"/>
    <w:semiHidden/>
    <w:rsid w:val="00CC7A81"/>
    <w:rPr>
      <w:rFonts w:ascii="Times New Roman" w:eastAsia="Times New Roman" w:hAnsi="Times New Roman" w:cs="Times New Roman"/>
      <w:b/>
      <w:bCs/>
      <w:sz w:val="20"/>
      <w:szCs w:val="20"/>
    </w:rPr>
  </w:style>
  <w:style w:type="paragraph" w:styleId="Header">
    <w:name w:val="header"/>
    <w:basedOn w:val="Normal"/>
    <w:link w:val="HeaderChar"/>
    <w:uiPriority w:val="99"/>
    <w:unhideWhenUsed/>
    <w:rsid w:val="00DF25C5"/>
    <w:pPr>
      <w:tabs>
        <w:tab w:val="center" w:pos="4320"/>
        <w:tab w:val="right" w:pos="8640"/>
      </w:tabs>
    </w:pPr>
  </w:style>
  <w:style w:type="character" w:customStyle="1" w:styleId="HeaderChar">
    <w:name w:val="Header Char"/>
    <w:basedOn w:val="DefaultParagraphFont"/>
    <w:link w:val="Header"/>
    <w:uiPriority w:val="99"/>
    <w:rsid w:val="00DF25C5"/>
    <w:rPr>
      <w:rFonts w:ascii="Times New Roman" w:eastAsia="Times New Roman" w:hAnsi="Times New Roman" w:cs="Times New Roman"/>
    </w:rPr>
  </w:style>
  <w:style w:type="character" w:styleId="PageNumber">
    <w:name w:val="page number"/>
    <w:basedOn w:val="DefaultParagraphFont"/>
    <w:uiPriority w:val="99"/>
    <w:semiHidden/>
    <w:unhideWhenUsed/>
    <w:rsid w:val="00DF25C5"/>
  </w:style>
  <w:style w:type="paragraph" w:styleId="Caption">
    <w:name w:val="caption"/>
    <w:basedOn w:val="Normal"/>
    <w:next w:val="Normal"/>
    <w:uiPriority w:val="35"/>
    <w:unhideWhenUsed/>
    <w:qFormat/>
    <w:rsid w:val="004D5FC3"/>
    <w:pPr>
      <w:spacing w:after="200"/>
    </w:pPr>
    <w:rPr>
      <w:b/>
      <w:bCs/>
      <w:color w:val="4472C4" w:themeColor="accent1"/>
      <w:sz w:val="18"/>
      <w:szCs w:val="18"/>
    </w:rPr>
  </w:style>
  <w:style w:type="paragraph" w:styleId="FootnoteText">
    <w:name w:val="footnote text"/>
    <w:basedOn w:val="Normal"/>
    <w:link w:val="FootnoteTextChar"/>
    <w:uiPriority w:val="99"/>
    <w:unhideWhenUsed/>
    <w:rsid w:val="003D0629"/>
  </w:style>
  <w:style w:type="character" w:customStyle="1" w:styleId="FootnoteTextChar">
    <w:name w:val="Footnote Text Char"/>
    <w:basedOn w:val="DefaultParagraphFont"/>
    <w:link w:val="FootnoteText"/>
    <w:uiPriority w:val="99"/>
    <w:rsid w:val="003D0629"/>
    <w:rPr>
      <w:rFonts w:ascii="Times New Roman" w:eastAsia="Times New Roman" w:hAnsi="Times New Roman" w:cs="Times New Roman"/>
    </w:rPr>
  </w:style>
  <w:style w:type="character" w:styleId="FootnoteReference">
    <w:name w:val="footnote reference"/>
    <w:basedOn w:val="DefaultParagraphFont"/>
    <w:uiPriority w:val="99"/>
    <w:unhideWhenUsed/>
    <w:rsid w:val="003D0629"/>
    <w:rPr>
      <w:vertAlign w:val="superscript"/>
    </w:rPr>
  </w:style>
  <w:style w:type="paragraph" w:styleId="Revision">
    <w:name w:val="Revision"/>
    <w:hidden/>
    <w:uiPriority w:val="99"/>
    <w:semiHidden/>
    <w:rsid w:val="00FE1F16"/>
    <w:rPr>
      <w:rFonts w:ascii="Times New Roman" w:eastAsia="Times New Roman" w:hAnsi="Times New Roman" w:cs="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6D47"/>
    <w:rPr>
      <w:rFonts w:ascii="Times New Roman" w:eastAsia="Times New Roman" w:hAnsi="Times New Roman" w:cs="Times New Roman"/>
    </w:rPr>
  </w:style>
  <w:style w:type="paragraph" w:styleId="Heading2">
    <w:name w:val="heading 2"/>
    <w:basedOn w:val="Normal"/>
    <w:next w:val="Normal"/>
    <w:link w:val="Heading2Char"/>
    <w:uiPriority w:val="9"/>
    <w:unhideWhenUsed/>
    <w:qFormat/>
    <w:rsid w:val="00BE7793"/>
    <w:pPr>
      <w:keepNext/>
      <w:keepLines/>
      <w:spacing w:before="360" w:after="120" w:line="276" w:lineRule="auto"/>
      <w:outlineLvl w:val="1"/>
    </w:pPr>
    <w:rPr>
      <w:rFonts w:ascii="Arial" w:eastAsia="Arial" w:hAnsi="Arial" w:cs="Arial"/>
      <w:sz w:val="32"/>
      <w:szCs w:val="32"/>
      <w:lang w:val="en"/>
    </w:rPr>
  </w:style>
  <w:style w:type="paragraph" w:styleId="Heading4">
    <w:name w:val="heading 4"/>
    <w:basedOn w:val="Normal"/>
    <w:next w:val="Normal"/>
    <w:link w:val="Heading4Char"/>
    <w:uiPriority w:val="9"/>
    <w:unhideWhenUsed/>
    <w:qFormat/>
    <w:rsid w:val="00BE7793"/>
    <w:pPr>
      <w:keepNext/>
      <w:keepLines/>
      <w:spacing w:before="280" w:after="80" w:line="276" w:lineRule="auto"/>
      <w:outlineLvl w:val="3"/>
    </w:pPr>
    <w:rPr>
      <w:rFonts w:ascii="Arial" w:eastAsia="Arial" w:hAnsi="Arial" w:cs="Arial"/>
      <w:color w:val="666666"/>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E7793"/>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E7793"/>
    <w:pPr>
      <w:ind w:left="720"/>
      <w:contextualSpacing/>
    </w:pPr>
    <w:rPr>
      <w:rFonts w:asciiTheme="minorHAnsi" w:eastAsiaTheme="minorEastAsia" w:hAnsiTheme="minorHAnsi" w:cstheme="minorBidi"/>
    </w:rPr>
  </w:style>
  <w:style w:type="paragraph" w:styleId="HTMLPreformatted">
    <w:name w:val="HTML Preformatted"/>
    <w:basedOn w:val="Normal"/>
    <w:link w:val="HTMLPreformattedChar"/>
    <w:uiPriority w:val="99"/>
    <w:unhideWhenUsed/>
    <w:rsid w:val="00BE7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EastAsia" w:hAnsi="Courier" w:cs="Courier"/>
      <w:sz w:val="20"/>
      <w:szCs w:val="20"/>
    </w:rPr>
  </w:style>
  <w:style w:type="character" w:customStyle="1" w:styleId="HTMLPreformattedChar">
    <w:name w:val="HTML Preformatted Char"/>
    <w:basedOn w:val="DefaultParagraphFont"/>
    <w:link w:val="HTMLPreformatted"/>
    <w:uiPriority w:val="99"/>
    <w:rsid w:val="00BE7793"/>
    <w:rPr>
      <w:rFonts w:ascii="Courier" w:eastAsiaTheme="minorEastAsia" w:hAnsi="Courier" w:cs="Courier"/>
      <w:sz w:val="20"/>
      <w:szCs w:val="20"/>
    </w:rPr>
  </w:style>
  <w:style w:type="paragraph" w:styleId="BalloonText">
    <w:name w:val="Balloon Text"/>
    <w:basedOn w:val="Normal"/>
    <w:link w:val="BalloonTextChar"/>
    <w:uiPriority w:val="99"/>
    <w:semiHidden/>
    <w:unhideWhenUsed/>
    <w:rsid w:val="00BE7793"/>
    <w:rPr>
      <w:rFonts w:eastAsiaTheme="minorEastAsia"/>
      <w:sz w:val="18"/>
      <w:szCs w:val="18"/>
    </w:rPr>
  </w:style>
  <w:style w:type="character" w:customStyle="1" w:styleId="BalloonTextChar">
    <w:name w:val="Balloon Text Char"/>
    <w:basedOn w:val="DefaultParagraphFont"/>
    <w:link w:val="BalloonText"/>
    <w:uiPriority w:val="99"/>
    <w:semiHidden/>
    <w:rsid w:val="00BE7793"/>
    <w:rPr>
      <w:rFonts w:ascii="Times New Roman" w:eastAsiaTheme="minorEastAsia" w:hAnsi="Times New Roman" w:cs="Times New Roman"/>
      <w:sz w:val="18"/>
      <w:szCs w:val="18"/>
    </w:rPr>
  </w:style>
  <w:style w:type="character" w:customStyle="1" w:styleId="Heading2Char">
    <w:name w:val="Heading 2 Char"/>
    <w:basedOn w:val="DefaultParagraphFont"/>
    <w:link w:val="Heading2"/>
    <w:uiPriority w:val="9"/>
    <w:rsid w:val="00BE7793"/>
    <w:rPr>
      <w:rFonts w:ascii="Arial" w:eastAsia="Arial" w:hAnsi="Arial" w:cs="Arial"/>
      <w:sz w:val="32"/>
      <w:szCs w:val="32"/>
      <w:lang w:val="en"/>
    </w:rPr>
  </w:style>
  <w:style w:type="character" w:customStyle="1" w:styleId="Heading4Char">
    <w:name w:val="Heading 4 Char"/>
    <w:basedOn w:val="DefaultParagraphFont"/>
    <w:link w:val="Heading4"/>
    <w:uiPriority w:val="9"/>
    <w:rsid w:val="00BE7793"/>
    <w:rPr>
      <w:rFonts w:ascii="Arial" w:eastAsia="Arial" w:hAnsi="Arial" w:cs="Arial"/>
      <w:color w:val="666666"/>
      <w:lang w:val="en"/>
    </w:rPr>
  </w:style>
  <w:style w:type="character" w:styleId="Hyperlink">
    <w:name w:val="Hyperlink"/>
    <w:basedOn w:val="DefaultParagraphFont"/>
    <w:uiPriority w:val="99"/>
    <w:unhideWhenUsed/>
    <w:rsid w:val="00BE7793"/>
    <w:rPr>
      <w:color w:val="0563C1" w:themeColor="hyperlink"/>
      <w:u w:val="single"/>
    </w:rPr>
  </w:style>
  <w:style w:type="paragraph" w:styleId="NoSpacing">
    <w:name w:val="No Spacing"/>
    <w:link w:val="NoSpacingChar"/>
    <w:uiPriority w:val="1"/>
    <w:qFormat/>
    <w:rsid w:val="00BE7793"/>
    <w:rPr>
      <w:rFonts w:eastAsiaTheme="minorEastAsia"/>
      <w:sz w:val="22"/>
      <w:szCs w:val="22"/>
      <w:lang w:eastAsia="zh-CN"/>
    </w:rPr>
  </w:style>
  <w:style w:type="character" w:customStyle="1" w:styleId="NoSpacingChar">
    <w:name w:val="No Spacing Char"/>
    <w:basedOn w:val="DefaultParagraphFont"/>
    <w:link w:val="NoSpacing"/>
    <w:uiPriority w:val="1"/>
    <w:rsid w:val="00BE7793"/>
    <w:rPr>
      <w:rFonts w:eastAsiaTheme="minorEastAsia"/>
      <w:sz w:val="22"/>
      <w:szCs w:val="22"/>
      <w:lang w:eastAsia="zh-CN"/>
    </w:rPr>
  </w:style>
  <w:style w:type="character" w:styleId="FollowedHyperlink">
    <w:name w:val="FollowedHyperlink"/>
    <w:basedOn w:val="DefaultParagraphFont"/>
    <w:uiPriority w:val="99"/>
    <w:semiHidden/>
    <w:unhideWhenUsed/>
    <w:rsid w:val="00BE7793"/>
    <w:rPr>
      <w:color w:val="954F72" w:themeColor="followedHyperlink"/>
      <w:u w:val="single"/>
    </w:rPr>
  </w:style>
  <w:style w:type="paragraph" w:styleId="NormalWeb">
    <w:name w:val="Normal (Web)"/>
    <w:basedOn w:val="Normal"/>
    <w:uiPriority w:val="99"/>
    <w:semiHidden/>
    <w:unhideWhenUsed/>
    <w:rsid w:val="000C10B2"/>
    <w:pPr>
      <w:spacing w:before="100" w:beforeAutospacing="1" w:after="100" w:afterAutospacing="1"/>
    </w:pPr>
  </w:style>
  <w:style w:type="character" w:styleId="CommentReference">
    <w:name w:val="annotation reference"/>
    <w:basedOn w:val="DefaultParagraphFont"/>
    <w:uiPriority w:val="99"/>
    <w:semiHidden/>
    <w:unhideWhenUsed/>
    <w:rsid w:val="00CC7A81"/>
    <w:rPr>
      <w:sz w:val="16"/>
      <w:szCs w:val="16"/>
    </w:rPr>
  </w:style>
  <w:style w:type="paragraph" w:styleId="CommentText">
    <w:name w:val="annotation text"/>
    <w:basedOn w:val="Normal"/>
    <w:link w:val="CommentTextChar"/>
    <w:uiPriority w:val="99"/>
    <w:semiHidden/>
    <w:unhideWhenUsed/>
    <w:rsid w:val="00CC7A81"/>
    <w:rPr>
      <w:sz w:val="20"/>
      <w:szCs w:val="20"/>
    </w:rPr>
  </w:style>
  <w:style w:type="character" w:customStyle="1" w:styleId="CommentTextChar">
    <w:name w:val="Comment Text Char"/>
    <w:basedOn w:val="DefaultParagraphFont"/>
    <w:link w:val="CommentText"/>
    <w:uiPriority w:val="99"/>
    <w:semiHidden/>
    <w:rsid w:val="00CC7A8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C7A81"/>
    <w:rPr>
      <w:b/>
      <w:bCs/>
    </w:rPr>
  </w:style>
  <w:style w:type="character" w:customStyle="1" w:styleId="CommentSubjectChar">
    <w:name w:val="Comment Subject Char"/>
    <w:basedOn w:val="CommentTextChar"/>
    <w:link w:val="CommentSubject"/>
    <w:uiPriority w:val="99"/>
    <w:semiHidden/>
    <w:rsid w:val="00CC7A81"/>
    <w:rPr>
      <w:rFonts w:ascii="Times New Roman" w:eastAsia="Times New Roman" w:hAnsi="Times New Roman" w:cs="Times New Roman"/>
      <w:b/>
      <w:bCs/>
      <w:sz w:val="20"/>
      <w:szCs w:val="20"/>
    </w:rPr>
  </w:style>
  <w:style w:type="paragraph" w:styleId="Header">
    <w:name w:val="header"/>
    <w:basedOn w:val="Normal"/>
    <w:link w:val="HeaderChar"/>
    <w:uiPriority w:val="99"/>
    <w:unhideWhenUsed/>
    <w:rsid w:val="00DF25C5"/>
    <w:pPr>
      <w:tabs>
        <w:tab w:val="center" w:pos="4320"/>
        <w:tab w:val="right" w:pos="8640"/>
      </w:tabs>
    </w:pPr>
  </w:style>
  <w:style w:type="character" w:customStyle="1" w:styleId="HeaderChar">
    <w:name w:val="Header Char"/>
    <w:basedOn w:val="DefaultParagraphFont"/>
    <w:link w:val="Header"/>
    <w:uiPriority w:val="99"/>
    <w:rsid w:val="00DF25C5"/>
    <w:rPr>
      <w:rFonts w:ascii="Times New Roman" w:eastAsia="Times New Roman" w:hAnsi="Times New Roman" w:cs="Times New Roman"/>
    </w:rPr>
  </w:style>
  <w:style w:type="character" w:styleId="PageNumber">
    <w:name w:val="page number"/>
    <w:basedOn w:val="DefaultParagraphFont"/>
    <w:uiPriority w:val="99"/>
    <w:semiHidden/>
    <w:unhideWhenUsed/>
    <w:rsid w:val="00DF25C5"/>
  </w:style>
  <w:style w:type="paragraph" w:styleId="Caption">
    <w:name w:val="caption"/>
    <w:basedOn w:val="Normal"/>
    <w:next w:val="Normal"/>
    <w:uiPriority w:val="35"/>
    <w:unhideWhenUsed/>
    <w:qFormat/>
    <w:rsid w:val="004D5FC3"/>
    <w:pPr>
      <w:spacing w:after="200"/>
    </w:pPr>
    <w:rPr>
      <w:b/>
      <w:bCs/>
      <w:color w:val="4472C4" w:themeColor="accent1"/>
      <w:sz w:val="18"/>
      <w:szCs w:val="18"/>
    </w:rPr>
  </w:style>
  <w:style w:type="paragraph" w:styleId="FootnoteText">
    <w:name w:val="footnote text"/>
    <w:basedOn w:val="Normal"/>
    <w:link w:val="FootnoteTextChar"/>
    <w:uiPriority w:val="99"/>
    <w:unhideWhenUsed/>
    <w:rsid w:val="003D0629"/>
  </w:style>
  <w:style w:type="character" w:customStyle="1" w:styleId="FootnoteTextChar">
    <w:name w:val="Footnote Text Char"/>
    <w:basedOn w:val="DefaultParagraphFont"/>
    <w:link w:val="FootnoteText"/>
    <w:uiPriority w:val="99"/>
    <w:rsid w:val="003D0629"/>
    <w:rPr>
      <w:rFonts w:ascii="Times New Roman" w:eastAsia="Times New Roman" w:hAnsi="Times New Roman" w:cs="Times New Roman"/>
    </w:rPr>
  </w:style>
  <w:style w:type="character" w:styleId="FootnoteReference">
    <w:name w:val="footnote reference"/>
    <w:basedOn w:val="DefaultParagraphFont"/>
    <w:uiPriority w:val="99"/>
    <w:unhideWhenUsed/>
    <w:rsid w:val="003D0629"/>
    <w:rPr>
      <w:vertAlign w:val="superscript"/>
    </w:rPr>
  </w:style>
  <w:style w:type="paragraph" w:styleId="Revision">
    <w:name w:val="Revision"/>
    <w:hidden/>
    <w:uiPriority w:val="99"/>
    <w:semiHidden/>
    <w:rsid w:val="00FE1F16"/>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72458">
      <w:bodyDiv w:val="1"/>
      <w:marLeft w:val="0"/>
      <w:marRight w:val="0"/>
      <w:marTop w:val="0"/>
      <w:marBottom w:val="0"/>
      <w:divBdr>
        <w:top w:val="none" w:sz="0" w:space="0" w:color="auto"/>
        <w:left w:val="none" w:sz="0" w:space="0" w:color="auto"/>
        <w:bottom w:val="none" w:sz="0" w:space="0" w:color="auto"/>
        <w:right w:val="none" w:sz="0" w:space="0" w:color="auto"/>
      </w:divBdr>
    </w:div>
    <w:div w:id="20740970">
      <w:bodyDiv w:val="1"/>
      <w:marLeft w:val="0"/>
      <w:marRight w:val="0"/>
      <w:marTop w:val="0"/>
      <w:marBottom w:val="0"/>
      <w:divBdr>
        <w:top w:val="none" w:sz="0" w:space="0" w:color="auto"/>
        <w:left w:val="none" w:sz="0" w:space="0" w:color="auto"/>
        <w:bottom w:val="none" w:sz="0" w:space="0" w:color="auto"/>
        <w:right w:val="none" w:sz="0" w:space="0" w:color="auto"/>
      </w:divBdr>
    </w:div>
    <w:div w:id="97143882">
      <w:bodyDiv w:val="1"/>
      <w:marLeft w:val="0"/>
      <w:marRight w:val="0"/>
      <w:marTop w:val="0"/>
      <w:marBottom w:val="0"/>
      <w:divBdr>
        <w:top w:val="none" w:sz="0" w:space="0" w:color="auto"/>
        <w:left w:val="none" w:sz="0" w:space="0" w:color="auto"/>
        <w:bottom w:val="none" w:sz="0" w:space="0" w:color="auto"/>
        <w:right w:val="none" w:sz="0" w:space="0" w:color="auto"/>
      </w:divBdr>
    </w:div>
    <w:div w:id="167600227">
      <w:bodyDiv w:val="1"/>
      <w:marLeft w:val="0"/>
      <w:marRight w:val="0"/>
      <w:marTop w:val="0"/>
      <w:marBottom w:val="0"/>
      <w:divBdr>
        <w:top w:val="none" w:sz="0" w:space="0" w:color="auto"/>
        <w:left w:val="none" w:sz="0" w:space="0" w:color="auto"/>
        <w:bottom w:val="none" w:sz="0" w:space="0" w:color="auto"/>
        <w:right w:val="none" w:sz="0" w:space="0" w:color="auto"/>
      </w:divBdr>
    </w:div>
    <w:div w:id="212280893">
      <w:bodyDiv w:val="1"/>
      <w:marLeft w:val="0"/>
      <w:marRight w:val="0"/>
      <w:marTop w:val="0"/>
      <w:marBottom w:val="0"/>
      <w:divBdr>
        <w:top w:val="none" w:sz="0" w:space="0" w:color="auto"/>
        <w:left w:val="none" w:sz="0" w:space="0" w:color="auto"/>
        <w:bottom w:val="none" w:sz="0" w:space="0" w:color="auto"/>
        <w:right w:val="none" w:sz="0" w:space="0" w:color="auto"/>
      </w:divBdr>
    </w:div>
    <w:div w:id="309676090">
      <w:bodyDiv w:val="1"/>
      <w:marLeft w:val="0"/>
      <w:marRight w:val="0"/>
      <w:marTop w:val="0"/>
      <w:marBottom w:val="0"/>
      <w:divBdr>
        <w:top w:val="none" w:sz="0" w:space="0" w:color="auto"/>
        <w:left w:val="none" w:sz="0" w:space="0" w:color="auto"/>
        <w:bottom w:val="none" w:sz="0" w:space="0" w:color="auto"/>
        <w:right w:val="none" w:sz="0" w:space="0" w:color="auto"/>
      </w:divBdr>
    </w:div>
    <w:div w:id="319116541">
      <w:bodyDiv w:val="1"/>
      <w:marLeft w:val="0"/>
      <w:marRight w:val="0"/>
      <w:marTop w:val="0"/>
      <w:marBottom w:val="0"/>
      <w:divBdr>
        <w:top w:val="none" w:sz="0" w:space="0" w:color="auto"/>
        <w:left w:val="none" w:sz="0" w:space="0" w:color="auto"/>
        <w:bottom w:val="none" w:sz="0" w:space="0" w:color="auto"/>
        <w:right w:val="none" w:sz="0" w:space="0" w:color="auto"/>
      </w:divBdr>
    </w:div>
    <w:div w:id="396326265">
      <w:bodyDiv w:val="1"/>
      <w:marLeft w:val="0"/>
      <w:marRight w:val="0"/>
      <w:marTop w:val="0"/>
      <w:marBottom w:val="0"/>
      <w:divBdr>
        <w:top w:val="none" w:sz="0" w:space="0" w:color="auto"/>
        <w:left w:val="none" w:sz="0" w:space="0" w:color="auto"/>
        <w:bottom w:val="none" w:sz="0" w:space="0" w:color="auto"/>
        <w:right w:val="none" w:sz="0" w:space="0" w:color="auto"/>
      </w:divBdr>
    </w:div>
    <w:div w:id="467625208">
      <w:bodyDiv w:val="1"/>
      <w:marLeft w:val="0"/>
      <w:marRight w:val="0"/>
      <w:marTop w:val="0"/>
      <w:marBottom w:val="0"/>
      <w:divBdr>
        <w:top w:val="none" w:sz="0" w:space="0" w:color="auto"/>
        <w:left w:val="none" w:sz="0" w:space="0" w:color="auto"/>
        <w:bottom w:val="none" w:sz="0" w:space="0" w:color="auto"/>
        <w:right w:val="none" w:sz="0" w:space="0" w:color="auto"/>
      </w:divBdr>
    </w:div>
    <w:div w:id="571161434">
      <w:bodyDiv w:val="1"/>
      <w:marLeft w:val="0"/>
      <w:marRight w:val="0"/>
      <w:marTop w:val="0"/>
      <w:marBottom w:val="0"/>
      <w:divBdr>
        <w:top w:val="none" w:sz="0" w:space="0" w:color="auto"/>
        <w:left w:val="none" w:sz="0" w:space="0" w:color="auto"/>
        <w:bottom w:val="none" w:sz="0" w:space="0" w:color="auto"/>
        <w:right w:val="none" w:sz="0" w:space="0" w:color="auto"/>
      </w:divBdr>
    </w:div>
    <w:div w:id="583297407">
      <w:bodyDiv w:val="1"/>
      <w:marLeft w:val="0"/>
      <w:marRight w:val="0"/>
      <w:marTop w:val="0"/>
      <w:marBottom w:val="0"/>
      <w:divBdr>
        <w:top w:val="none" w:sz="0" w:space="0" w:color="auto"/>
        <w:left w:val="none" w:sz="0" w:space="0" w:color="auto"/>
        <w:bottom w:val="none" w:sz="0" w:space="0" w:color="auto"/>
        <w:right w:val="none" w:sz="0" w:space="0" w:color="auto"/>
      </w:divBdr>
    </w:div>
    <w:div w:id="595820110">
      <w:bodyDiv w:val="1"/>
      <w:marLeft w:val="0"/>
      <w:marRight w:val="0"/>
      <w:marTop w:val="0"/>
      <w:marBottom w:val="0"/>
      <w:divBdr>
        <w:top w:val="none" w:sz="0" w:space="0" w:color="auto"/>
        <w:left w:val="none" w:sz="0" w:space="0" w:color="auto"/>
        <w:bottom w:val="none" w:sz="0" w:space="0" w:color="auto"/>
        <w:right w:val="none" w:sz="0" w:space="0" w:color="auto"/>
      </w:divBdr>
    </w:div>
    <w:div w:id="696085044">
      <w:bodyDiv w:val="1"/>
      <w:marLeft w:val="0"/>
      <w:marRight w:val="0"/>
      <w:marTop w:val="0"/>
      <w:marBottom w:val="0"/>
      <w:divBdr>
        <w:top w:val="none" w:sz="0" w:space="0" w:color="auto"/>
        <w:left w:val="none" w:sz="0" w:space="0" w:color="auto"/>
        <w:bottom w:val="none" w:sz="0" w:space="0" w:color="auto"/>
        <w:right w:val="none" w:sz="0" w:space="0" w:color="auto"/>
      </w:divBdr>
    </w:div>
    <w:div w:id="757364231">
      <w:bodyDiv w:val="1"/>
      <w:marLeft w:val="0"/>
      <w:marRight w:val="0"/>
      <w:marTop w:val="0"/>
      <w:marBottom w:val="0"/>
      <w:divBdr>
        <w:top w:val="none" w:sz="0" w:space="0" w:color="auto"/>
        <w:left w:val="none" w:sz="0" w:space="0" w:color="auto"/>
        <w:bottom w:val="none" w:sz="0" w:space="0" w:color="auto"/>
        <w:right w:val="none" w:sz="0" w:space="0" w:color="auto"/>
      </w:divBdr>
    </w:div>
    <w:div w:id="856965675">
      <w:bodyDiv w:val="1"/>
      <w:marLeft w:val="0"/>
      <w:marRight w:val="0"/>
      <w:marTop w:val="0"/>
      <w:marBottom w:val="0"/>
      <w:divBdr>
        <w:top w:val="none" w:sz="0" w:space="0" w:color="auto"/>
        <w:left w:val="none" w:sz="0" w:space="0" w:color="auto"/>
        <w:bottom w:val="none" w:sz="0" w:space="0" w:color="auto"/>
        <w:right w:val="none" w:sz="0" w:space="0" w:color="auto"/>
      </w:divBdr>
    </w:div>
    <w:div w:id="905843529">
      <w:bodyDiv w:val="1"/>
      <w:marLeft w:val="0"/>
      <w:marRight w:val="0"/>
      <w:marTop w:val="0"/>
      <w:marBottom w:val="0"/>
      <w:divBdr>
        <w:top w:val="none" w:sz="0" w:space="0" w:color="auto"/>
        <w:left w:val="none" w:sz="0" w:space="0" w:color="auto"/>
        <w:bottom w:val="none" w:sz="0" w:space="0" w:color="auto"/>
        <w:right w:val="none" w:sz="0" w:space="0" w:color="auto"/>
      </w:divBdr>
    </w:div>
    <w:div w:id="910114782">
      <w:bodyDiv w:val="1"/>
      <w:marLeft w:val="0"/>
      <w:marRight w:val="0"/>
      <w:marTop w:val="0"/>
      <w:marBottom w:val="0"/>
      <w:divBdr>
        <w:top w:val="none" w:sz="0" w:space="0" w:color="auto"/>
        <w:left w:val="none" w:sz="0" w:space="0" w:color="auto"/>
        <w:bottom w:val="none" w:sz="0" w:space="0" w:color="auto"/>
        <w:right w:val="none" w:sz="0" w:space="0" w:color="auto"/>
      </w:divBdr>
    </w:div>
    <w:div w:id="914634673">
      <w:bodyDiv w:val="1"/>
      <w:marLeft w:val="0"/>
      <w:marRight w:val="0"/>
      <w:marTop w:val="0"/>
      <w:marBottom w:val="0"/>
      <w:divBdr>
        <w:top w:val="none" w:sz="0" w:space="0" w:color="auto"/>
        <w:left w:val="none" w:sz="0" w:space="0" w:color="auto"/>
        <w:bottom w:val="none" w:sz="0" w:space="0" w:color="auto"/>
        <w:right w:val="none" w:sz="0" w:space="0" w:color="auto"/>
      </w:divBdr>
    </w:div>
    <w:div w:id="929317914">
      <w:bodyDiv w:val="1"/>
      <w:marLeft w:val="0"/>
      <w:marRight w:val="0"/>
      <w:marTop w:val="0"/>
      <w:marBottom w:val="0"/>
      <w:divBdr>
        <w:top w:val="none" w:sz="0" w:space="0" w:color="auto"/>
        <w:left w:val="none" w:sz="0" w:space="0" w:color="auto"/>
        <w:bottom w:val="none" w:sz="0" w:space="0" w:color="auto"/>
        <w:right w:val="none" w:sz="0" w:space="0" w:color="auto"/>
      </w:divBdr>
    </w:div>
    <w:div w:id="1011831998">
      <w:bodyDiv w:val="1"/>
      <w:marLeft w:val="0"/>
      <w:marRight w:val="0"/>
      <w:marTop w:val="0"/>
      <w:marBottom w:val="0"/>
      <w:divBdr>
        <w:top w:val="none" w:sz="0" w:space="0" w:color="auto"/>
        <w:left w:val="none" w:sz="0" w:space="0" w:color="auto"/>
        <w:bottom w:val="none" w:sz="0" w:space="0" w:color="auto"/>
        <w:right w:val="none" w:sz="0" w:space="0" w:color="auto"/>
      </w:divBdr>
    </w:div>
    <w:div w:id="1054618038">
      <w:bodyDiv w:val="1"/>
      <w:marLeft w:val="0"/>
      <w:marRight w:val="0"/>
      <w:marTop w:val="0"/>
      <w:marBottom w:val="0"/>
      <w:divBdr>
        <w:top w:val="none" w:sz="0" w:space="0" w:color="auto"/>
        <w:left w:val="none" w:sz="0" w:space="0" w:color="auto"/>
        <w:bottom w:val="none" w:sz="0" w:space="0" w:color="auto"/>
        <w:right w:val="none" w:sz="0" w:space="0" w:color="auto"/>
      </w:divBdr>
    </w:div>
    <w:div w:id="1076249728">
      <w:bodyDiv w:val="1"/>
      <w:marLeft w:val="0"/>
      <w:marRight w:val="0"/>
      <w:marTop w:val="0"/>
      <w:marBottom w:val="0"/>
      <w:divBdr>
        <w:top w:val="none" w:sz="0" w:space="0" w:color="auto"/>
        <w:left w:val="none" w:sz="0" w:space="0" w:color="auto"/>
        <w:bottom w:val="none" w:sz="0" w:space="0" w:color="auto"/>
        <w:right w:val="none" w:sz="0" w:space="0" w:color="auto"/>
      </w:divBdr>
    </w:div>
    <w:div w:id="1078674352">
      <w:bodyDiv w:val="1"/>
      <w:marLeft w:val="0"/>
      <w:marRight w:val="0"/>
      <w:marTop w:val="0"/>
      <w:marBottom w:val="0"/>
      <w:divBdr>
        <w:top w:val="none" w:sz="0" w:space="0" w:color="auto"/>
        <w:left w:val="none" w:sz="0" w:space="0" w:color="auto"/>
        <w:bottom w:val="none" w:sz="0" w:space="0" w:color="auto"/>
        <w:right w:val="none" w:sz="0" w:space="0" w:color="auto"/>
      </w:divBdr>
    </w:div>
    <w:div w:id="1094592882">
      <w:bodyDiv w:val="1"/>
      <w:marLeft w:val="0"/>
      <w:marRight w:val="0"/>
      <w:marTop w:val="0"/>
      <w:marBottom w:val="0"/>
      <w:divBdr>
        <w:top w:val="none" w:sz="0" w:space="0" w:color="auto"/>
        <w:left w:val="none" w:sz="0" w:space="0" w:color="auto"/>
        <w:bottom w:val="none" w:sz="0" w:space="0" w:color="auto"/>
        <w:right w:val="none" w:sz="0" w:space="0" w:color="auto"/>
      </w:divBdr>
    </w:div>
    <w:div w:id="1132600541">
      <w:bodyDiv w:val="1"/>
      <w:marLeft w:val="0"/>
      <w:marRight w:val="0"/>
      <w:marTop w:val="0"/>
      <w:marBottom w:val="0"/>
      <w:divBdr>
        <w:top w:val="none" w:sz="0" w:space="0" w:color="auto"/>
        <w:left w:val="none" w:sz="0" w:space="0" w:color="auto"/>
        <w:bottom w:val="none" w:sz="0" w:space="0" w:color="auto"/>
        <w:right w:val="none" w:sz="0" w:space="0" w:color="auto"/>
      </w:divBdr>
    </w:div>
    <w:div w:id="1285766832">
      <w:bodyDiv w:val="1"/>
      <w:marLeft w:val="0"/>
      <w:marRight w:val="0"/>
      <w:marTop w:val="0"/>
      <w:marBottom w:val="0"/>
      <w:divBdr>
        <w:top w:val="none" w:sz="0" w:space="0" w:color="auto"/>
        <w:left w:val="none" w:sz="0" w:space="0" w:color="auto"/>
        <w:bottom w:val="none" w:sz="0" w:space="0" w:color="auto"/>
        <w:right w:val="none" w:sz="0" w:space="0" w:color="auto"/>
      </w:divBdr>
    </w:div>
    <w:div w:id="1363558354">
      <w:bodyDiv w:val="1"/>
      <w:marLeft w:val="0"/>
      <w:marRight w:val="0"/>
      <w:marTop w:val="0"/>
      <w:marBottom w:val="0"/>
      <w:divBdr>
        <w:top w:val="none" w:sz="0" w:space="0" w:color="auto"/>
        <w:left w:val="none" w:sz="0" w:space="0" w:color="auto"/>
        <w:bottom w:val="none" w:sz="0" w:space="0" w:color="auto"/>
        <w:right w:val="none" w:sz="0" w:space="0" w:color="auto"/>
      </w:divBdr>
    </w:div>
    <w:div w:id="1450126365">
      <w:bodyDiv w:val="1"/>
      <w:marLeft w:val="0"/>
      <w:marRight w:val="0"/>
      <w:marTop w:val="0"/>
      <w:marBottom w:val="0"/>
      <w:divBdr>
        <w:top w:val="none" w:sz="0" w:space="0" w:color="auto"/>
        <w:left w:val="none" w:sz="0" w:space="0" w:color="auto"/>
        <w:bottom w:val="none" w:sz="0" w:space="0" w:color="auto"/>
        <w:right w:val="none" w:sz="0" w:space="0" w:color="auto"/>
      </w:divBdr>
    </w:div>
    <w:div w:id="1490748705">
      <w:bodyDiv w:val="1"/>
      <w:marLeft w:val="0"/>
      <w:marRight w:val="0"/>
      <w:marTop w:val="0"/>
      <w:marBottom w:val="0"/>
      <w:divBdr>
        <w:top w:val="none" w:sz="0" w:space="0" w:color="auto"/>
        <w:left w:val="none" w:sz="0" w:space="0" w:color="auto"/>
        <w:bottom w:val="none" w:sz="0" w:space="0" w:color="auto"/>
        <w:right w:val="none" w:sz="0" w:space="0" w:color="auto"/>
      </w:divBdr>
    </w:div>
    <w:div w:id="1541092618">
      <w:bodyDiv w:val="1"/>
      <w:marLeft w:val="0"/>
      <w:marRight w:val="0"/>
      <w:marTop w:val="0"/>
      <w:marBottom w:val="0"/>
      <w:divBdr>
        <w:top w:val="none" w:sz="0" w:space="0" w:color="auto"/>
        <w:left w:val="none" w:sz="0" w:space="0" w:color="auto"/>
        <w:bottom w:val="none" w:sz="0" w:space="0" w:color="auto"/>
        <w:right w:val="none" w:sz="0" w:space="0" w:color="auto"/>
      </w:divBdr>
    </w:div>
    <w:div w:id="1657953450">
      <w:bodyDiv w:val="1"/>
      <w:marLeft w:val="0"/>
      <w:marRight w:val="0"/>
      <w:marTop w:val="0"/>
      <w:marBottom w:val="0"/>
      <w:divBdr>
        <w:top w:val="none" w:sz="0" w:space="0" w:color="auto"/>
        <w:left w:val="none" w:sz="0" w:space="0" w:color="auto"/>
        <w:bottom w:val="none" w:sz="0" w:space="0" w:color="auto"/>
        <w:right w:val="none" w:sz="0" w:space="0" w:color="auto"/>
      </w:divBdr>
    </w:div>
    <w:div w:id="1769351760">
      <w:bodyDiv w:val="1"/>
      <w:marLeft w:val="0"/>
      <w:marRight w:val="0"/>
      <w:marTop w:val="0"/>
      <w:marBottom w:val="0"/>
      <w:divBdr>
        <w:top w:val="none" w:sz="0" w:space="0" w:color="auto"/>
        <w:left w:val="none" w:sz="0" w:space="0" w:color="auto"/>
        <w:bottom w:val="none" w:sz="0" w:space="0" w:color="auto"/>
        <w:right w:val="none" w:sz="0" w:space="0" w:color="auto"/>
      </w:divBdr>
    </w:div>
    <w:div w:id="1858234194">
      <w:bodyDiv w:val="1"/>
      <w:marLeft w:val="0"/>
      <w:marRight w:val="0"/>
      <w:marTop w:val="0"/>
      <w:marBottom w:val="0"/>
      <w:divBdr>
        <w:top w:val="none" w:sz="0" w:space="0" w:color="auto"/>
        <w:left w:val="none" w:sz="0" w:space="0" w:color="auto"/>
        <w:bottom w:val="none" w:sz="0" w:space="0" w:color="auto"/>
        <w:right w:val="none" w:sz="0" w:space="0" w:color="auto"/>
      </w:divBdr>
    </w:div>
    <w:div w:id="1980453504">
      <w:bodyDiv w:val="1"/>
      <w:marLeft w:val="0"/>
      <w:marRight w:val="0"/>
      <w:marTop w:val="0"/>
      <w:marBottom w:val="0"/>
      <w:divBdr>
        <w:top w:val="none" w:sz="0" w:space="0" w:color="auto"/>
        <w:left w:val="none" w:sz="0" w:space="0" w:color="auto"/>
        <w:bottom w:val="none" w:sz="0" w:space="0" w:color="auto"/>
        <w:right w:val="none" w:sz="0" w:space="0" w:color="auto"/>
      </w:divBdr>
    </w:div>
    <w:div w:id="2008055145">
      <w:bodyDiv w:val="1"/>
      <w:marLeft w:val="0"/>
      <w:marRight w:val="0"/>
      <w:marTop w:val="0"/>
      <w:marBottom w:val="0"/>
      <w:divBdr>
        <w:top w:val="none" w:sz="0" w:space="0" w:color="auto"/>
        <w:left w:val="none" w:sz="0" w:space="0" w:color="auto"/>
        <w:bottom w:val="none" w:sz="0" w:space="0" w:color="auto"/>
        <w:right w:val="none" w:sz="0" w:space="0" w:color="auto"/>
      </w:divBdr>
    </w:div>
    <w:div w:id="2073654155">
      <w:bodyDiv w:val="1"/>
      <w:marLeft w:val="0"/>
      <w:marRight w:val="0"/>
      <w:marTop w:val="0"/>
      <w:marBottom w:val="0"/>
      <w:divBdr>
        <w:top w:val="none" w:sz="0" w:space="0" w:color="auto"/>
        <w:left w:val="none" w:sz="0" w:space="0" w:color="auto"/>
        <w:bottom w:val="none" w:sz="0" w:space="0" w:color="auto"/>
        <w:right w:val="none" w:sz="0" w:space="0" w:color="auto"/>
      </w:divBdr>
    </w:div>
    <w:div w:id="2095783787">
      <w:bodyDiv w:val="1"/>
      <w:marLeft w:val="0"/>
      <w:marRight w:val="0"/>
      <w:marTop w:val="0"/>
      <w:marBottom w:val="0"/>
      <w:divBdr>
        <w:top w:val="none" w:sz="0" w:space="0" w:color="auto"/>
        <w:left w:val="none" w:sz="0" w:space="0" w:color="auto"/>
        <w:bottom w:val="none" w:sz="0" w:space="0" w:color="auto"/>
        <w:right w:val="none" w:sz="0" w:space="0" w:color="auto"/>
      </w:divBdr>
    </w:div>
    <w:div w:id="2138716669">
      <w:bodyDiv w:val="1"/>
      <w:marLeft w:val="0"/>
      <w:marRight w:val="0"/>
      <w:marTop w:val="0"/>
      <w:marBottom w:val="0"/>
      <w:divBdr>
        <w:top w:val="none" w:sz="0" w:space="0" w:color="auto"/>
        <w:left w:val="none" w:sz="0" w:space="0" w:color="auto"/>
        <w:bottom w:val="none" w:sz="0" w:space="0" w:color="auto"/>
        <w:right w:val="none" w:sz="0" w:space="0" w:color="auto"/>
      </w:divBdr>
    </w:div>
    <w:div w:id="2142765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kaggle.com/christophercorrea/dc-residential-properties" TargetMode="External"/><Relationship Id="rId20" Type="http://schemas.openxmlformats.org/officeDocument/2006/relationships/image" Target="media/image10.png"/><Relationship Id="rId21" Type="http://schemas.openxmlformats.org/officeDocument/2006/relationships/image" Target="media/image11.tiff"/><Relationship Id="rId22" Type="http://schemas.openxmlformats.org/officeDocument/2006/relationships/image" Target="media/image12.tiff"/><Relationship Id="rId23" Type="http://schemas.openxmlformats.org/officeDocument/2006/relationships/fontTable" Target="fontTable.xml"/><Relationship Id="rId24" Type="http://schemas.openxmlformats.org/officeDocument/2006/relationships/theme" Target="theme/theme1.xml"/><Relationship Id="rId25" Type="http://schemas.microsoft.com/office/2011/relationships/people" Target="people.xml"/><Relationship Id="rId26" Type="http://schemas.microsoft.com/office/2011/relationships/commentsExtended" Target="commentsExtended.xml"/><Relationship Id="rId27" Type="http://schemas.microsoft.com/office/2016/09/relationships/commentsIds" Target="commentsIds.xml"/><Relationship Id="rId10" Type="http://schemas.openxmlformats.org/officeDocument/2006/relationships/image" Target="media/image1.tiff"/><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comments" Target="comments.xml"/><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Data Science Career Track</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2300</Words>
  <Characters>13112</Characters>
  <Application>Microsoft Macintosh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capstone Project 1</vt:lpstr>
    </vt:vector>
  </TitlesOfParts>
  <Company>Springboard</Company>
  <LinksUpToDate>false</LinksUpToDate>
  <CharactersWithSpaces>15382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1</dc:title>
  <dc:subject>PREDICTIVE MODELING OF D.C. RESIDENTIAL HOUSING PRICES</dc:subject>
  <dc:creator>Julia Sheriff</dc:creator>
  <cp:keywords/>
  <dc:description/>
  <cp:lastModifiedBy>Julia Sheriff</cp:lastModifiedBy>
  <cp:revision>2</cp:revision>
  <cp:lastPrinted>2019-06-05T20:18:00Z</cp:lastPrinted>
  <dcterms:created xsi:type="dcterms:W3CDTF">2019-06-05T20:24:00Z</dcterms:created>
  <dcterms:modified xsi:type="dcterms:W3CDTF">2019-06-05T20:24:00Z</dcterms:modified>
</cp:coreProperties>
</file>